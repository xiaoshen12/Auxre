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65ACB" w:rsidRPr="00EA19F6" w:rsidRDefault="00765ACB" w:rsidP="00765ACB">
      <w:pPr>
        <w:rPr>
          <w:color w:val="000000"/>
        </w:rPr>
      </w:pPr>
      <w:r w:rsidRPr="00EA19F6">
        <w:object w:dxaOrig="179" w:dyaOrig="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55pt;height:72.7pt;mso-position-horizontal-relative:page;mso-position-vertical-relative:page" o:ole="">
            <v:imagedata r:id="rId9" o:title="" croptop="32643f" cropbottom="31767f" cropleft="29939f" cropright="34419f"/>
          </v:shape>
          <o:OLEObject Type="Embed" ProgID="AutoCAD.Drawing.16" ShapeID="_x0000_i1025" DrawAspect="Content" ObjectID="_1467469658" r:id="rId10"/>
        </w:object>
      </w:r>
    </w:p>
    <w:p w:rsidR="00765ACB" w:rsidRPr="00EA19F6" w:rsidRDefault="00765ACB" w:rsidP="00765ACB">
      <w:pPr>
        <w:rPr>
          <w:color w:val="000000"/>
        </w:rPr>
      </w:pPr>
    </w:p>
    <w:p w:rsidR="00765ACB" w:rsidRPr="00EA19F6" w:rsidRDefault="00765ACB" w:rsidP="00765ACB">
      <w:pPr>
        <w:rPr>
          <w:color w:val="000000"/>
        </w:rPr>
      </w:pPr>
    </w:p>
    <w:p w:rsidR="00765ACB" w:rsidRPr="00EA19F6" w:rsidRDefault="00765ACB" w:rsidP="00765ACB">
      <w:pPr>
        <w:pStyle w:val="Normal0"/>
        <w:spacing w:after="120"/>
        <w:rPr>
          <w:b/>
          <w:color w:val="000000"/>
          <w:sz w:val="52"/>
        </w:rPr>
      </w:pPr>
    </w:p>
    <w:p w:rsidR="00765ACB" w:rsidRPr="00EA19F6" w:rsidRDefault="00765ACB" w:rsidP="00765ACB">
      <w:pPr>
        <w:pStyle w:val="Normal0"/>
        <w:spacing w:after="120"/>
        <w:jc w:val="center"/>
        <w:rPr>
          <w:color w:val="000000"/>
          <w:sz w:val="44"/>
          <w:lang w:eastAsia="zh-CN"/>
        </w:rPr>
      </w:pPr>
      <w:r w:rsidRPr="00EA19F6">
        <w:rPr>
          <w:color w:val="000000"/>
          <w:sz w:val="44"/>
          <w:lang w:eastAsia="zh-CN"/>
        </w:rPr>
        <w:t>郑州地铁信息化项目施工管理子系统</w:t>
      </w:r>
    </w:p>
    <w:p w:rsidR="00765ACB" w:rsidRPr="00EA19F6" w:rsidRDefault="004C571E" w:rsidP="00765ACB">
      <w:pPr>
        <w:pStyle w:val="Normal0"/>
        <w:spacing w:after="120"/>
        <w:jc w:val="center"/>
        <w:rPr>
          <w:color w:val="000000"/>
          <w:sz w:val="44"/>
          <w:lang w:eastAsia="zh-CN"/>
        </w:rPr>
      </w:pPr>
      <w:r w:rsidRPr="00EA19F6">
        <w:rPr>
          <w:color w:val="000000"/>
          <w:sz w:val="44"/>
          <w:lang w:eastAsia="zh-CN"/>
        </w:rPr>
        <w:t>用户操作手册</w:t>
      </w:r>
    </w:p>
    <w:p w:rsidR="00765ACB" w:rsidRPr="00EA19F6" w:rsidRDefault="00765ACB" w:rsidP="00765ACB">
      <w:pPr>
        <w:rPr>
          <w:color w:val="000000"/>
        </w:rPr>
      </w:pPr>
    </w:p>
    <w:p w:rsidR="00765ACB" w:rsidRPr="00EA19F6" w:rsidRDefault="00765ACB" w:rsidP="00765ACB">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4"/>
        <w:gridCol w:w="1344"/>
        <w:gridCol w:w="4692"/>
      </w:tblGrid>
      <w:tr w:rsidR="00765ACB" w:rsidRPr="00EA19F6" w:rsidTr="003160F0">
        <w:trPr>
          <w:cantSplit/>
          <w:trHeight w:val="319"/>
        </w:trPr>
        <w:tc>
          <w:tcPr>
            <w:tcW w:w="2684" w:type="dxa"/>
            <w:vMerge w:val="restart"/>
            <w:shd w:val="clear" w:color="auto" w:fill="auto"/>
          </w:tcPr>
          <w:p w:rsidR="00765ACB" w:rsidRPr="00EA19F6" w:rsidRDefault="00765ACB" w:rsidP="003160F0">
            <w:pPr>
              <w:rPr>
                <w:color w:val="000000"/>
              </w:rPr>
            </w:pPr>
            <w:r w:rsidRPr="00EA19F6">
              <w:rPr>
                <w:color w:val="000000"/>
              </w:rPr>
              <w:t>文件状态：</w:t>
            </w:r>
          </w:p>
          <w:p w:rsidR="00765ACB" w:rsidRPr="00EA19F6" w:rsidRDefault="00765ACB" w:rsidP="00765ACB">
            <w:pPr>
              <w:ind w:firstLineChars="100" w:firstLine="224"/>
              <w:rPr>
                <w:color w:val="000000"/>
              </w:rPr>
            </w:pPr>
            <w:r w:rsidRPr="00EA19F6">
              <w:rPr>
                <w:color w:val="000000"/>
              </w:rPr>
              <w:t xml:space="preserve">[√] </w:t>
            </w:r>
            <w:r w:rsidRPr="00EA19F6">
              <w:rPr>
                <w:color w:val="000000"/>
              </w:rPr>
              <w:t>草稿</w:t>
            </w:r>
          </w:p>
          <w:p w:rsidR="00765ACB" w:rsidRPr="00EA19F6" w:rsidRDefault="00765ACB" w:rsidP="00765ACB">
            <w:pPr>
              <w:ind w:firstLineChars="100" w:firstLine="224"/>
              <w:rPr>
                <w:color w:val="000000"/>
              </w:rPr>
            </w:pPr>
            <w:r w:rsidRPr="00EA19F6">
              <w:rPr>
                <w:color w:val="000000"/>
              </w:rPr>
              <w:t xml:space="preserve">[  ] </w:t>
            </w:r>
            <w:r w:rsidRPr="00EA19F6">
              <w:rPr>
                <w:color w:val="000000"/>
              </w:rPr>
              <w:t>正式发布</w:t>
            </w:r>
          </w:p>
          <w:p w:rsidR="00765ACB" w:rsidRPr="00EA19F6" w:rsidRDefault="00765ACB" w:rsidP="00765ACB">
            <w:pPr>
              <w:ind w:firstLineChars="100" w:firstLine="224"/>
              <w:rPr>
                <w:color w:val="000000"/>
              </w:rPr>
            </w:pPr>
            <w:r w:rsidRPr="00EA19F6">
              <w:rPr>
                <w:color w:val="000000"/>
              </w:rPr>
              <w:t xml:space="preserve">[  ] </w:t>
            </w:r>
            <w:r w:rsidRPr="00EA19F6">
              <w:rPr>
                <w:color w:val="000000"/>
              </w:rPr>
              <w:t>正在修改</w:t>
            </w:r>
          </w:p>
        </w:tc>
        <w:tc>
          <w:tcPr>
            <w:tcW w:w="1344" w:type="dxa"/>
            <w:shd w:val="clear" w:color="auto" w:fill="D9D9D9"/>
          </w:tcPr>
          <w:p w:rsidR="00765ACB" w:rsidRPr="00EA19F6" w:rsidRDefault="00765ACB" w:rsidP="003160F0">
            <w:pPr>
              <w:rPr>
                <w:color w:val="000000"/>
              </w:rPr>
            </w:pPr>
            <w:r w:rsidRPr="00EA19F6">
              <w:rPr>
                <w:color w:val="000000"/>
              </w:rPr>
              <w:t>文件编号</w:t>
            </w:r>
          </w:p>
        </w:tc>
        <w:tc>
          <w:tcPr>
            <w:tcW w:w="4692" w:type="dxa"/>
            <w:shd w:val="clear" w:color="auto" w:fill="D9D9D9"/>
          </w:tcPr>
          <w:p w:rsidR="00765ACB" w:rsidRPr="00EA19F6" w:rsidRDefault="00765ACB" w:rsidP="003160F0">
            <w:pPr>
              <w:rPr>
                <w:color w:val="000000"/>
              </w:rPr>
            </w:pPr>
            <w:r w:rsidRPr="00EA19F6">
              <w:rPr>
                <w:color w:val="000000"/>
              </w:rPr>
              <w:t>HH-CMMI-MB-SM-04</w:t>
            </w:r>
          </w:p>
        </w:tc>
      </w:tr>
      <w:tr w:rsidR="00765ACB" w:rsidRPr="00EA19F6" w:rsidTr="003160F0">
        <w:trPr>
          <w:cantSplit/>
          <w:trHeight w:val="319"/>
        </w:trPr>
        <w:tc>
          <w:tcPr>
            <w:tcW w:w="2684" w:type="dxa"/>
            <w:vMerge/>
            <w:shd w:val="clear" w:color="auto" w:fill="auto"/>
          </w:tcPr>
          <w:p w:rsidR="00765ACB" w:rsidRPr="00EA19F6" w:rsidRDefault="00765ACB" w:rsidP="00765ACB">
            <w:pPr>
              <w:ind w:firstLineChars="200" w:firstLine="448"/>
              <w:rPr>
                <w:color w:val="000000"/>
              </w:rPr>
            </w:pPr>
          </w:p>
        </w:tc>
        <w:tc>
          <w:tcPr>
            <w:tcW w:w="1344" w:type="dxa"/>
            <w:shd w:val="clear" w:color="auto" w:fill="D9D9D9"/>
          </w:tcPr>
          <w:p w:rsidR="00765ACB" w:rsidRPr="00EA19F6" w:rsidRDefault="00765ACB" w:rsidP="003160F0">
            <w:pPr>
              <w:rPr>
                <w:color w:val="000000"/>
              </w:rPr>
            </w:pPr>
            <w:r w:rsidRPr="00EA19F6">
              <w:rPr>
                <w:color w:val="000000"/>
              </w:rPr>
              <w:t>配置项标识</w:t>
            </w:r>
          </w:p>
        </w:tc>
        <w:tc>
          <w:tcPr>
            <w:tcW w:w="4692" w:type="dxa"/>
          </w:tcPr>
          <w:p w:rsidR="00765ACB" w:rsidRPr="00EA19F6" w:rsidRDefault="00765ACB" w:rsidP="003160F0">
            <w:pPr>
              <w:rPr>
                <w:color w:val="000000"/>
              </w:rPr>
            </w:pPr>
          </w:p>
        </w:tc>
      </w:tr>
      <w:tr w:rsidR="00765ACB" w:rsidRPr="00EA19F6" w:rsidTr="003160F0">
        <w:trPr>
          <w:cantSplit/>
        </w:trPr>
        <w:tc>
          <w:tcPr>
            <w:tcW w:w="2684" w:type="dxa"/>
            <w:vMerge/>
            <w:shd w:val="clear" w:color="auto" w:fill="auto"/>
          </w:tcPr>
          <w:p w:rsidR="00765ACB" w:rsidRPr="00EA19F6" w:rsidRDefault="00765ACB" w:rsidP="00765ACB">
            <w:pPr>
              <w:ind w:firstLineChars="200" w:firstLine="448"/>
              <w:rPr>
                <w:color w:val="000000"/>
              </w:rPr>
            </w:pPr>
          </w:p>
        </w:tc>
        <w:tc>
          <w:tcPr>
            <w:tcW w:w="1344" w:type="dxa"/>
            <w:shd w:val="clear" w:color="auto" w:fill="D9D9D9"/>
          </w:tcPr>
          <w:p w:rsidR="00765ACB" w:rsidRPr="00EA19F6" w:rsidRDefault="00765ACB" w:rsidP="003160F0">
            <w:pPr>
              <w:rPr>
                <w:color w:val="000000"/>
              </w:rPr>
            </w:pPr>
            <w:r w:rsidRPr="00EA19F6">
              <w:rPr>
                <w:color w:val="000000"/>
              </w:rPr>
              <w:t>当前版本</w:t>
            </w:r>
          </w:p>
        </w:tc>
        <w:tc>
          <w:tcPr>
            <w:tcW w:w="4692" w:type="dxa"/>
          </w:tcPr>
          <w:p w:rsidR="00765ACB" w:rsidRPr="00EA19F6" w:rsidRDefault="007978D1" w:rsidP="00807174">
            <w:pPr>
              <w:rPr>
                <w:color w:val="000000"/>
              </w:rPr>
            </w:pPr>
            <w:r w:rsidRPr="00EA19F6">
              <w:rPr>
                <w:color w:val="000000"/>
              </w:rPr>
              <w:t>1</w:t>
            </w:r>
            <w:r w:rsidR="00765ACB" w:rsidRPr="00EA19F6">
              <w:rPr>
                <w:color w:val="000000"/>
              </w:rPr>
              <w:t>.</w:t>
            </w:r>
            <w:r w:rsidR="004C571E" w:rsidRPr="00EA19F6">
              <w:rPr>
                <w:color w:val="000000"/>
              </w:rPr>
              <w:t>0</w:t>
            </w:r>
            <w:r w:rsidR="00425096" w:rsidRPr="00EA19F6">
              <w:rPr>
                <w:color w:val="000000"/>
              </w:rPr>
              <w:t>.</w:t>
            </w:r>
            <w:r w:rsidR="00807174" w:rsidRPr="00EA19F6">
              <w:rPr>
                <w:color w:val="000000"/>
              </w:rPr>
              <w:t>3</w:t>
            </w:r>
          </w:p>
        </w:tc>
      </w:tr>
      <w:tr w:rsidR="00765ACB" w:rsidRPr="00EA19F6" w:rsidTr="003160F0">
        <w:trPr>
          <w:cantSplit/>
        </w:trPr>
        <w:tc>
          <w:tcPr>
            <w:tcW w:w="2684" w:type="dxa"/>
            <w:vMerge/>
            <w:shd w:val="clear" w:color="auto" w:fill="auto"/>
          </w:tcPr>
          <w:p w:rsidR="00765ACB" w:rsidRPr="00EA19F6" w:rsidRDefault="00765ACB" w:rsidP="00765ACB">
            <w:pPr>
              <w:ind w:firstLineChars="200" w:firstLine="448"/>
              <w:rPr>
                <w:color w:val="000000"/>
              </w:rPr>
            </w:pPr>
          </w:p>
        </w:tc>
        <w:tc>
          <w:tcPr>
            <w:tcW w:w="1344" w:type="dxa"/>
            <w:shd w:val="clear" w:color="auto" w:fill="D9D9D9"/>
          </w:tcPr>
          <w:p w:rsidR="00765ACB" w:rsidRPr="00EA19F6" w:rsidRDefault="00765ACB" w:rsidP="003160F0">
            <w:pPr>
              <w:rPr>
                <w:color w:val="000000"/>
              </w:rPr>
            </w:pPr>
            <w:r w:rsidRPr="00EA19F6">
              <w:rPr>
                <w:color w:val="000000"/>
              </w:rPr>
              <w:t>完成日期</w:t>
            </w:r>
          </w:p>
        </w:tc>
        <w:tc>
          <w:tcPr>
            <w:tcW w:w="4692" w:type="dxa"/>
          </w:tcPr>
          <w:p w:rsidR="00765ACB" w:rsidRPr="00EA19F6" w:rsidRDefault="00371AE5" w:rsidP="00807174">
            <w:pPr>
              <w:rPr>
                <w:color w:val="000000"/>
              </w:rPr>
            </w:pPr>
            <w:r w:rsidRPr="00EA19F6">
              <w:rPr>
                <w:color w:val="000000"/>
              </w:rPr>
              <w:t>2014-0</w:t>
            </w:r>
            <w:r w:rsidR="00807174" w:rsidRPr="00EA19F6">
              <w:rPr>
                <w:color w:val="000000"/>
              </w:rPr>
              <w:t>6</w:t>
            </w:r>
            <w:r w:rsidRPr="00EA19F6">
              <w:rPr>
                <w:color w:val="000000"/>
              </w:rPr>
              <w:t>-2</w:t>
            </w:r>
            <w:r w:rsidR="00807174" w:rsidRPr="00EA19F6">
              <w:rPr>
                <w:color w:val="000000"/>
              </w:rPr>
              <w:t>0</w:t>
            </w:r>
          </w:p>
        </w:tc>
      </w:tr>
    </w:tbl>
    <w:p w:rsidR="00765ACB" w:rsidRPr="00EA19F6" w:rsidRDefault="00765ACB" w:rsidP="00765ACB">
      <w:pPr>
        <w:pStyle w:val="a9"/>
        <w:jc w:val="both"/>
        <w:rPr>
          <w:rFonts w:ascii="Times New Roman" w:hAnsi="Times New Roman"/>
          <w:color w:val="000000"/>
          <w:sz w:val="21"/>
        </w:rPr>
      </w:pPr>
    </w:p>
    <w:p w:rsidR="00765ACB" w:rsidRPr="00EA19F6" w:rsidRDefault="00765ACB" w:rsidP="00765ACB">
      <w:pPr>
        <w:pStyle w:val="a9"/>
        <w:jc w:val="both"/>
        <w:rPr>
          <w:rFonts w:ascii="Times New Roman" w:hAnsi="Times New Roman"/>
          <w:color w:val="000000"/>
          <w:sz w:val="21"/>
        </w:rPr>
      </w:pPr>
    </w:p>
    <w:p w:rsidR="00765ACB" w:rsidRPr="00EA19F6" w:rsidRDefault="00765ACB" w:rsidP="00765ACB">
      <w:pPr>
        <w:spacing w:line="380" w:lineRule="exact"/>
        <w:jc w:val="center"/>
        <w:rPr>
          <w:b/>
          <w:sz w:val="44"/>
        </w:rPr>
      </w:pPr>
    </w:p>
    <w:p w:rsidR="00765ACB" w:rsidRPr="00EA19F6" w:rsidRDefault="00765ACB" w:rsidP="00765ACB">
      <w:pPr>
        <w:spacing w:line="380" w:lineRule="exact"/>
        <w:ind w:firstLineChars="800" w:firstLine="2680"/>
        <w:rPr>
          <w:sz w:val="32"/>
        </w:rPr>
      </w:pPr>
      <w:r w:rsidRPr="00EA19F6">
        <w:rPr>
          <w:b/>
          <w:sz w:val="32"/>
        </w:rPr>
        <w:t>编写</w:t>
      </w:r>
      <w:r w:rsidRPr="00EA19F6">
        <w:rPr>
          <w:b/>
          <w:sz w:val="32"/>
          <w:u w:val="single"/>
        </w:rPr>
        <w:t xml:space="preserve">       </w:t>
      </w:r>
      <w:r w:rsidR="004C571E" w:rsidRPr="00EA19F6">
        <w:rPr>
          <w:b/>
          <w:sz w:val="32"/>
          <w:u w:val="single"/>
        </w:rPr>
        <w:t xml:space="preserve">   </w:t>
      </w:r>
      <w:r w:rsidRPr="00EA19F6">
        <w:rPr>
          <w:b/>
          <w:sz w:val="32"/>
          <w:u w:val="single"/>
        </w:rPr>
        <w:t xml:space="preserve"> </w:t>
      </w:r>
      <w:r w:rsidR="004C571E" w:rsidRPr="00EA19F6">
        <w:rPr>
          <w:b/>
          <w:sz w:val="32"/>
          <w:u w:val="single"/>
        </w:rPr>
        <w:t>方晓鹏</w:t>
      </w:r>
      <w:r w:rsidRPr="00EA19F6">
        <w:rPr>
          <w:b/>
          <w:sz w:val="32"/>
          <w:u w:val="single"/>
        </w:rPr>
        <w:t xml:space="preserve">       </w:t>
      </w:r>
    </w:p>
    <w:p w:rsidR="00765ACB" w:rsidRPr="00EA19F6" w:rsidRDefault="00765ACB" w:rsidP="00765ACB">
      <w:pPr>
        <w:spacing w:line="380" w:lineRule="exact"/>
        <w:rPr>
          <w:sz w:val="32"/>
        </w:rPr>
      </w:pPr>
    </w:p>
    <w:p w:rsidR="00765ACB" w:rsidRPr="00EA19F6" w:rsidRDefault="00765ACB" w:rsidP="00765ACB">
      <w:pPr>
        <w:spacing w:line="380" w:lineRule="exact"/>
        <w:ind w:firstLineChars="800" w:firstLine="2680"/>
        <w:rPr>
          <w:b/>
          <w:sz w:val="32"/>
          <w:u w:val="single"/>
        </w:rPr>
      </w:pPr>
      <w:r w:rsidRPr="00EA19F6">
        <w:rPr>
          <w:b/>
          <w:sz w:val="32"/>
        </w:rPr>
        <w:t>审核</w:t>
      </w:r>
      <w:r w:rsidRPr="00EA19F6">
        <w:rPr>
          <w:b/>
          <w:sz w:val="32"/>
        </w:rPr>
        <w:t>/</w:t>
      </w:r>
      <w:r w:rsidRPr="00EA19F6">
        <w:rPr>
          <w:b/>
          <w:sz w:val="32"/>
        </w:rPr>
        <w:t>日期</w:t>
      </w:r>
      <w:r w:rsidRPr="00EA19F6">
        <w:rPr>
          <w:b/>
          <w:sz w:val="32"/>
          <w:u w:val="single"/>
        </w:rPr>
        <w:t xml:space="preserve">      </w:t>
      </w:r>
      <w:r w:rsidRPr="00EA19F6">
        <w:rPr>
          <w:b/>
          <w:sz w:val="32"/>
          <w:u w:val="single"/>
        </w:rPr>
        <w:t>李志壮</w:t>
      </w:r>
      <w:r w:rsidRPr="00EA19F6">
        <w:rPr>
          <w:b/>
          <w:sz w:val="32"/>
          <w:u w:val="single"/>
        </w:rPr>
        <w:t xml:space="preserve">       </w:t>
      </w:r>
    </w:p>
    <w:p w:rsidR="00765ACB" w:rsidRPr="00EA19F6" w:rsidRDefault="00765ACB" w:rsidP="00765ACB">
      <w:pPr>
        <w:spacing w:line="380" w:lineRule="exact"/>
        <w:rPr>
          <w:sz w:val="32"/>
        </w:rPr>
      </w:pPr>
    </w:p>
    <w:p w:rsidR="00765ACB" w:rsidRPr="00EA19F6" w:rsidRDefault="00765ACB" w:rsidP="00765ACB">
      <w:pPr>
        <w:spacing w:line="380" w:lineRule="exact"/>
        <w:ind w:firstLineChars="800" w:firstLine="2680"/>
        <w:rPr>
          <w:sz w:val="32"/>
        </w:rPr>
      </w:pPr>
      <w:r w:rsidRPr="00EA19F6">
        <w:rPr>
          <w:b/>
          <w:sz w:val="32"/>
        </w:rPr>
        <w:t>批准</w:t>
      </w:r>
      <w:r w:rsidRPr="00EA19F6">
        <w:rPr>
          <w:b/>
          <w:sz w:val="32"/>
        </w:rPr>
        <w:t>/</w:t>
      </w:r>
      <w:r w:rsidRPr="00EA19F6">
        <w:rPr>
          <w:b/>
          <w:sz w:val="32"/>
        </w:rPr>
        <w:t>日期</w:t>
      </w:r>
      <w:r w:rsidRPr="00EA19F6">
        <w:rPr>
          <w:b/>
          <w:sz w:val="32"/>
          <w:u w:val="single"/>
        </w:rPr>
        <w:t xml:space="preserve">                   </w:t>
      </w:r>
    </w:p>
    <w:p w:rsidR="00765ACB" w:rsidRPr="00EA19F6" w:rsidRDefault="00765ACB" w:rsidP="00765ACB">
      <w:pPr>
        <w:spacing w:line="380" w:lineRule="exact"/>
        <w:jc w:val="center"/>
        <w:rPr>
          <w:b/>
          <w:sz w:val="44"/>
        </w:rPr>
      </w:pPr>
    </w:p>
    <w:p w:rsidR="00765ACB" w:rsidRPr="00EA19F6" w:rsidRDefault="00765ACB" w:rsidP="00765ACB">
      <w:pPr>
        <w:spacing w:line="380" w:lineRule="exact"/>
        <w:jc w:val="center"/>
        <w:rPr>
          <w:b/>
          <w:sz w:val="44"/>
        </w:rPr>
      </w:pPr>
    </w:p>
    <w:p w:rsidR="00765ACB" w:rsidRPr="00EA19F6" w:rsidRDefault="00765ACB" w:rsidP="00765ACB">
      <w:pPr>
        <w:spacing w:line="380" w:lineRule="exact"/>
        <w:jc w:val="center"/>
        <w:rPr>
          <w:b/>
          <w:sz w:val="44"/>
        </w:rPr>
      </w:pPr>
    </w:p>
    <w:p w:rsidR="00765ACB" w:rsidRPr="00EA19F6" w:rsidRDefault="00765ACB" w:rsidP="00765ACB">
      <w:pPr>
        <w:spacing w:line="380" w:lineRule="exact"/>
        <w:jc w:val="center"/>
        <w:rPr>
          <w:b/>
          <w:sz w:val="44"/>
        </w:rPr>
      </w:pPr>
    </w:p>
    <w:p w:rsidR="00765ACB" w:rsidRPr="00EA19F6" w:rsidRDefault="00765ACB" w:rsidP="00765ACB">
      <w:pPr>
        <w:spacing w:line="380" w:lineRule="exact"/>
        <w:jc w:val="center"/>
        <w:rPr>
          <w:b/>
          <w:sz w:val="36"/>
          <w:shd w:val="pct10" w:color="auto" w:fill="FFFFFF"/>
        </w:rPr>
      </w:pPr>
      <w:r w:rsidRPr="00EA19F6">
        <w:rPr>
          <w:b/>
          <w:sz w:val="36"/>
        </w:rPr>
        <w:t>河南辉煌科技股份有限公司</w:t>
      </w:r>
    </w:p>
    <w:p w:rsidR="00765ACB" w:rsidRPr="00EA19F6" w:rsidRDefault="00765ACB" w:rsidP="00765ACB">
      <w:pPr>
        <w:rPr>
          <w:color w:val="000000"/>
        </w:rPr>
      </w:pPr>
    </w:p>
    <w:p w:rsidR="00765ACB" w:rsidRPr="00EA19F6" w:rsidRDefault="00765ACB" w:rsidP="00765ACB">
      <w:pPr>
        <w:pageBreakBefore/>
        <w:jc w:val="center"/>
        <w:rPr>
          <w:color w:val="000000"/>
        </w:rPr>
      </w:pPr>
      <w:r w:rsidRPr="00EA19F6">
        <w:rPr>
          <w:color w:val="000000"/>
          <w:sz w:val="28"/>
        </w:rPr>
        <w:lastRenderedPageBreak/>
        <w:t>版</w:t>
      </w:r>
      <w:r w:rsidRPr="00EA19F6">
        <w:rPr>
          <w:color w:val="000000"/>
          <w:sz w:val="28"/>
        </w:rPr>
        <w:t xml:space="preserve"> </w:t>
      </w:r>
      <w:r w:rsidRPr="00EA19F6">
        <w:rPr>
          <w:color w:val="000000"/>
          <w:sz w:val="28"/>
        </w:rPr>
        <w:t>本</w:t>
      </w:r>
      <w:r w:rsidRPr="00EA19F6">
        <w:rPr>
          <w:color w:val="000000"/>
          <w:sz w:val="28"/>
        </w:rPr>
        <w:t xml:space="preserve"> </w:t>
      </w:r>
      <w:r w:rsidRPr="00EA19F6">
        <w:rPr>
          <w:color w:val="000000"/>
          <w:sz w:val="28"/>
        </w:rPr>
        <w:t>历</w:t>
      </w:r>
      <w:r w:rsidRPr="00EA19F6">
        <w:rPr>
          <w:color w:val="000000"/>
          <w:sz w:val="28"/>
        </w:rPr>
        <w:t xml:space="preserve"> </w:t>
      </w:r>
      <w:r w:rsidRPr="00EA19F6">
        <w:rPr>
          <w:color w:val="000000"/>
          <w:sz w:val="28"/>
        </w:rPr>
        <w:t>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9"/>
        <w:gridCol w:w="992"/>
        <w:gridCol w:w="1559"/>
        <w:gridCol w:w="2694"/>
        <w:gridCol w:w="2516"/>
      </w:tblGrid>
      <w:tr w:rsidR="00765ACB" w:rsidRPr="00EA19F6" w:rsidTr="00C373CD">
        <w:tc>
          <w:tcPr>
            <w:tcW w:w="959" w:type="dxa"/>
            <w:shd w:val="clear" w:color="auto" w:fill="E0E0E0"/>
          </w:tcPr>
          <w:p w:rsidR="00765ACB" w:rsidRPr="00EA19F6" w:rsidRDefault="00765ACB" w:rsidP="003160F0">
            <w:pPr>
              <w:jc w:val="center"/>
              <w:rPr>
                <w:color w:val="000000"/>
              </w:rPr>
            </w:pPr>
            <w:r w:rsidRPr="00EA19F6">
              <w:rPr>
                <w:color w:val="000000"/>
              </w:rPr>
              <w:t>版本</w:t>
            </w:r>
          </w:p>
        </w:tc>
        <w:tc>
          <w:tcPr>
            <w:tcW w:w="992" w:type="dxa"/>
            <w:shd w:val="clear" w:color="auto" w:fill="E0E0E0"/>
          </w:tcPr>
          <w:p w:rsidR="00765ACB" w:rsidRPr="00EA19F6" w:rsidRDefault="00765ACB" w:rsidP="003160F0">
            <w:pPr>
              <w:jc w:val="center"/>
              <w:rPr>
                <w:color w:val="000000"/>
              </w:rPr>
            </w:pPr>
            <w:r w:rsidRPr="00EA19F6">
              <w:rPr>
                <w:color w:val="000000"/>
              </w:rPr>
              <w:t>作者</w:t>
            </w:r>
          </w:p>
        </w:tc>
        <w:tc>
          <w:tcPr>
            <w:tcW w:w="1559" w:type="dxa"/>
            <w:shd w:val="clear" w:color="auto" w:fill="E0E0E0"/>
          </w:tcPr>
          <w:p w:rsidR="00765ACB" w:rsidRPr="00EA19F6" w:rsidRDefault="00765ACB" w:rsidP="003160F0">
            <w:pPr>
              <w:jc w:val="center"/>
              <w:rPr>
                <w:color w:val="000000"/>
              </w:rPr>
            </w:pPr>
            <w:r w:rsidRPr="00EA19F6">
              <w:rPr>
                <w:color w:val="000000"/>
              </w:rPr>
              <w:t>参与者</w:t>
            </w:r>
          </w:p>
        </w:tc>
        <w:tc>
          <w:tcPr>
            <w:tcW w:w="2694" w:type="dxa"/>
            <w:shd w:val="clear" w:color="auto" w:fill="E0E0E0"/>
          </w:tcPr>
          <w:p w:rsidR="00765ACB" w:rsidRPr="00EA19F6" w:rsidRDefault="00765ACB" w:rsidP="003160F0">
            <w:pPr>
              <w:jc w:val="center"/>
              <w:rPr>
                <w:color w:val="000000"/>
              </w:rPr>
            </w:pPr>
            <w:r w:rsidRPr="00EA19F6">
              <w:rPr>
                <w:color w:val="000000"/>
              </w:rPr>
              <w:t>起止日期</w:t>
            </w:r>
          </w:p>
        </w:tc>
        <w:tc>
          <w:tcPr>
            <w:tcW w:w="2516" w:type="dxa"/>
            <w:shd w:val="clear" w:color="auto" w:fill="E0E0E0"/>
          </w:tcPr>
          <w:p w:rsidR="00765ACB" w:rsidRPr="00EA19F6" w:rsidRDefault="00765ACB" w:rsidP="003160F0">
            <w:pPr>
              <w:jc w:val="center"/>
              <w:rPr>
                <w:color w:val="000000"/>
              </w:rPr>
            </w:pPr>
            <w:r w:rsidRPr="00EA19F6">
              <w:rPr>
                <w:color w:val="000000"/>
              </w:rPr>
              <w:t>备注</w:t>
            </w:r>
          </w:p>
        </w:tc>
      </w:tr>
      <w:tr w:rsidR="004C571E" w:rsidRPr="00EA19F6" w:rsidTr="00C373CD">
        <w:tc>
          <w:tcPr>
            <w:tcW w:w="959" w:type="dxa"/>
          </w:tcPr>
          <w:p w:rsidR="004C571E" w:rsidRPr="00EA19F6" w:rsidRDefault="004C571E" w:rsidP="005D05E4">
            <w:pPr>
              <w:rPr>
                <w:color w:val="000000"/>
              </w:rPr>
            </w:pPr>
            <w:r w:rsidRPr="00EA19F6">
              <w:rPr>
                <w:color w:val="000000"/>
              </w:rPr>
              <w:t>1.0</w:t>
            </w:r>
            <w:r w:rsidR="00425096" w:rsidRPr="00EA19F6">
              <w:rPr>
                <w:color w:val="000000"/>
              </w:rPr>
              <w:t>.0</w:t>
            </w:r>
          </w:p>
        </w:tc>
        <w:tc>
          <w:tcPr>
            <w:tcW w:w="992" w:type="dxa"/>
          </w:tcPr>
          <w:p w:rsidR="004C571E" w:rsidRPr="00EA19F6" w:rsidRDefault="004C571E" w:rsidP="005D05E4">
            <w:pPr>
              <w:rPr>
                <w:color w:val="000000"/>
              </w:rPr>
            </w:pPr>
            <w:r w:rsidRPr="00EA19F6">
              <w:rPr>
                <w:color w:val="000000"/>
              </w:rPr>
              <w:t>方晓鹏</w:t>
            </w:r>
          </w:p>
        </w:tc>
        <w:tc>
          <w:tcPr>
            <w:tcW w:w="1559" w:type="dxa"/>
          </w:tcPr>
          <w:p w:rsidR="004C571E" w:rsidRPr="00EA19F6" w:rsidRDefault="00425096" w:rsidP="005D05E4">
            <w:pPr>
              <w:rPr>
                <w:color w:val="000000"/>
              </w:rPr>
            </w:pPr>
            <w:r w:rsidRPr="00EA19F6">
              <w:rPr>
                <w:color w:val="000000"/>
              </w:rPr>
              <w:t>李志壮</w:t>
            </w:r>
          </w:p>
        </w:tc>
        <w:tc>
          <w:tcPr>
            <w:tcW w:w="2694" w:type="dxa"/>
          </w:tcPr>
          <w:p w:rsidR="004C571E" w:rsidRPr="00EA19F6" w:rsidRDefault="00425096" w:rsidP="004C571E">
            <w:pPr>
              <w:rPr>
                <w:color w:val="000000"/>
              </w:rPr>
            </w:pPr>
            <w:r w:rsidRPr="00EA19F6">
              <w:rPr>
                <w:color w:val="000000"/>
              </w:rPr>
              <w:t>2013-10-28</w:t>
            </w:r>
            <w:r w:rsidRPr="00EA19F6">
              <w:rPr>
                <w:color w:val="000000"/>
              </w:rPr>
              <w:t>至</w:t>
            </w:r>
            <w:r w:rsidRPr="00EA19F6">
              <w:rPr>
                <w:color w:val="000000"/>
              </w:rPr>
              <w:t>2013-11-27</w:t>
            </w:r>
          </w:p>
        </w:tc>
        <w:tc>
          <w:tcPr>
            <w:tcW w:w="2516" w:type="dxa"/>
          </w:tcPr>
          <w:p w:rsidR="004C571E" w:rsidRPr="00EA19F6" w:rsidRDefault="004C571E" w:rsidP="005D05E4">
            <w:pPr>
              <w:rPr>
                <w:color w:val="000000"/>
              </w:rPr>
            </w:pPr>
            <w:r w:rsidRPr="00EA19F6">
              <w:rPr>
                <w:color w:val="000000"/>
              </w:rPr>
              <w:t>初始版本</w:t>
            </w:r>
          </w:p>
        </w:tc>
      </w:tr>
      <w:tr w:rsidR="00425096" w:rsidRPr="00EA19F6" w:rsidTr="00C373CD">
        <w:tc>
          <w:tcPr>
            <w:tcW w:w="959" w:type="dxa"/>
          </w:tcPr>
          <w:p w:rsidR="00425096" w:rsidRPr="00EA19F6" w:rsidRDefault="00425096" w:rsidP="005D05E4">
            <w:pPr>
              <w:rPr>
                <w:color w:val="000000"/>
              </w:rPr>
            </w:pPr>
            <w:r w:rsidRPr="00EA19F6">
              <w:rPr>
                <w:color w:val="000000"/>
              </w:rPr>
              <w:t>1.0.1</w:t>
            </w:r>
          </w:p>
        </w:tc>
        <w:tc>
          <w:tcPr>
            <w:tcW w:w="992" w:type="dxa"/>
          </w:tcPr>
          <w:p w:rsidR="00425096" w:rsidRPr="00EA19F6" w:rsidRDefault="00425096" w:rsidP="005D05E4">
            <w:pPr>
              <w:rPr>
                <w:color w:val="000000"/>
              </w:rPr>
            </w:pPr>
            <w:r w:rsidRPr="00EA19F6">
              <w:rPr>
                <w:color w:val="000000"/>
              </w:rPr>
              <w:t>方晓鹏</w:t>
            </w:r>
          </w:p>
        </w:tc>
        <w:tc>
          <w:tcPr>
            <w:tcW w:w="1559" w:type="dxa"/>
          </w:tcPr>
          <w:p w:rsidR="00425096" w:rsidRPr="00EA19F6" w:rsidRDefault="00425096" w:rsidP="005D05E4">
            <w:pPr>
              <w:rPr>
                <w:color w:val="000000"/>
              </w:rPr>
            </w:pPr>
            <w:r w:rsidRPr="00EA19F6">
              <w:rPr>
                <w:color w:val="000000"/>
              </w:rPr>
              <w:t>李志壮</w:t>
            </w:r>
          </w:p>
        </w:tc>
        <w:tc>
          <w:tcPr>
            <w:tcW w:w="2694" w:type="dxa"/>
          </w:tcPr>
          <w:p w:rsidR="00425096" w:rsidRPr="00EA19F6" w:rsidRDefault="00425096" w:rsidP="00684831">
            <w:pPr>
              <w:rPr>
                <w:color w:val="000000"/>
              </w:rPr>
            </w:pPr>
            <w:r w:rsidRPr="00EA19F6">
              <w:rPr>
                <w:color w:val="000000"/>
              </w:rPr>
              <w:t>2013-12-06</w:t>
            </w:r>
            <w:r w:rsidRPr="00EA19F6">
              <w:rPr>
                <w:color w:val="000000"/>
              </w:rPr>
              <w:t>至</w:t>
            </w:r>
            <w:r w:rsidRPr="00EA19F6">
              <w:rPr>
                <w:color w:val="000000"/>
              </w:rPr>
              <w:t>2013-12-</w:t>
            </w:r>
            <w:r w:rsidR="00684831" w:rsidRPr="00EA19F6">
              <w:rPr>
                <w:color w:val="000000"/>
              </w:rPr>
              <w:t>31</w:t>
            </w:r>
          </w:p>
        </w:tc>
        <w:tc>
          <w:tcPr>
            <w:tcW w:w="2516" w:type="dxa"/>
          </w:tcPr>
          <w:p w:rsidR="00425096" w:rsidRPr="00EA19F6" w:rsidRDefault="00D73759" w:rsidP="005D05E4">
            <w:pPr>
              <w:rPr>
                <w:color w:val="000000"/>
              </w:rPr>
            </w:pPr>
            <w:r w:rsidRPr="00EA19F6">
              <w:rPr>
                <w:color w:val="000000"/>
              </w:rPr>
              <w:t>根据系统修改调整用户手册</w:t>
            </w:r>
          </w:p>
        </w:tc>
      </w:tr>
      <w:tr w:rsidR="00371AE5" w:rsidRPr="00EA19F6" w:rsidTr="00C373CD">
        <w:tc>
          <w:tcPr>
            <w:tcW w:w="959" w:type="dxa"/>
          </w:tcPr>
          <w:p w:rsidR="00371AE5" w:rsidRPr="00EA19F6" w:rsidRDefault="00371AE5" w:rsidP="005A6474">
            <w:pPr>
              <w:rPr>
                <w:color w:val="000000"/>
              </w:rPr>
            </w:pPr>
            <w:r w:rsidRPr="00EA19F6">
              <w:rPr>
                <w:color w:val="000000"/>
              </w:rPr>
              <w:t>1.0.2</w:t>
            </w:r>
          </w:p>
        </w:tc>
        <w:tc>
          <w:tcPr>
            <w:tcW w:w="992" w:type="dxa"/>
          </w:tcPr>
          <w:p w:rsidR="00371AE5" w:rsidRPr="00EA19F6" w:rsidRDefault="00371AE5" w:rsidP="005A6474">
            <w:pPr>
              <w:rPr>
                <w:color w:val="000000"/>
              </w:rPr>
            </w:pPr>
            <w:r w:rsidRPr="00EA19F6">
              <w:rPr>
                <w:color w:val="000000"/>
              </w:rPr>
              <w:t>方晓鹏</w:t>
            </w:r>
          </w:p>
        </w:tc>
        <w:tc>
          <w:tcPr>
            <w:tcW w:w="1559" w:type="dxa"/>
          </w:tcPr>
          <w:p w:rsidR="00371AE5" w:rsidRPr="00EA19F6" w:rsidRDefault="00371AE5" w:rsidP="005A6474">
            <w:pPr>
              <w:rPr>
                <w:color w:val="000000"/>
              </w:rPr>
            </w:pPr>
          </w:p>
        </w:tc>
        <w:tc>
          <w:tcPr>
            <w:tcW w:w="2694" w:type="dxa"/>
          </w:tcPr>
          <w:p w:rsidR="00371AE5" w:rsidRPr="00EA19F6" w:rsidRDefault="00371AE5" w:rsidP="005A6474">
            <w:pPr>
              <w:rPr>
                <w:color w:val="000000"/>
              </w:rPr>
            </w:pPr>
            <w:r w:rsidRPr="00EA19F6">
              <w:rPr>
                <w:color w:val="000000"/>
              </w:rPr>
              <w:t>2014-01-03</w:t>
            </w:r>
            <w:r w:rsidRPr="00EA19F6">
              <w:rPr>
                <w:color w:val="000000"/>
              </w:rPr>
              <w:t>至</w:t>
            </w:r>
            <w:r w:rsidRPr="00EA19F6">
              <w:rPr>
                <w:color w:val="000000"/>
              </w:rPr>
              <w:t>2014-01-24</w:t>
            </w:r>
          </w:p>
        </w:tc>
        <w:tc>
          <w:tcPr>
            <w:tcW w:w="2516" w:type="dxa"/>
          </w:tcPr>
          <w:p w:rsidR="00371AE5" w:rsidRPr="00EA19F6" w:rsidRDefault="00371AE5" w:rsidP="005A6474">
            <w:pPr>
              <w:rPr>
                <w:color w:val="000000"/>
              </w:rPr>
            </w:pPr>
            <w:r w:rsidRPr="00EA19F6">
              <w:rPr>
                <w:color w:val="000000"/>
              </w:rPr>
              <w:t>根据系统修改调整用户手册</w:t>
            </w:r>
          </w:p>
        </w:tc>
      </w:tr>
      <w:tr w:rsidR="00807174" w:rsidRPr="00EA19F6" w:rsidTr="00C373CD">
        <w:tc>
          <w:tcPr>
            <w:tcW w:w="959" w:type="dxa"/>
          </w:tcPr>
          <w:p w:rsidR="00807174" w:rsidRPr="00EA19F6" w:rsidRDefault="00807174" w:rsidP="00807174">
            <w:pPr>
              <w:rPr>
                <w:color w:val="000000"/>
              </w:rPr>
            </w:pPr>
            <w:r w:rsidRPr="00EA19F6">
              <w:rPr>
                <w:color w:val="000000"/>
              </w:rPr>
              <w:t>1.0.3</w:t>
            </w:r>
          </w:p>
        </w:tc>
        <w:tc>
          <w:tcPr>
            <w:tcW w:w="992" w:type="dxa"/>
          </w:tcPr>
          <w:p w:rsidR="00807174" w:rsidRPr="00EA19F6" w:rsidRDefault="00807174" w:rsidP="00807174">
            <w:pPr>
              <w:rPr>
                <w:color w:val="000000"/>
              </w:rPr>
            </w:pPr>
            <w:r w:rsidRPr="00EA19F6">
              <w:rPr>
                <w:color w:val="000000"/>
              </w:rPr>
              <w:t>方晓鹏</w:t>
            </w:r>
          </w:p>
        </w:tc>
        <w:tc>
          <w:tcPr>
            <w:tcW w:w="1559" w:type="dxa"/>
          </w:tcPr>
          <w:p w:rsidR="00807174" w:rsidRPr="00EA19F6" w:rsidRDefault="00807174" w:rsidP="00807174">
            <w:pPr>
              <w:rPr>
                <w:color w:val="000000"/>
              </w:rPr>
            </w:pPr>
          </w:p>
        </w:tc>
        <w:tc>
          <w:tcPr>
            <w:tcW w:w="2694" w:type="dxa"/>
          </w:tcPr>
          <w:p w:rsidR="00807174" w:rsidRPr="00EA19F6" w:rsidRDefault="00807174" w:rsidP="00807174">
            <w:pPr>
              <w:rPr>
                <w:color w:val="000000"/>
              </w:rPr>
            </w:pPr>
            <w:r w:rsidRPr="00EA19F6">
              <w:rPr>
                <w:color w:val="000000"/>
              </w:rPr>
              <w:t>2014-06-03</w:t>
            </w:r>
            <w:r w:rsidRPr="00EA19F6">
              <w:rPr>
                <w:color w:val="000000"/>
              </w:rPr>
              <w:t>至</w:t>
            </w:r>
            <w:r w:rsidRPr="00EA19F6">
              <w:rPr>
                <w:color w:val="000000"/>
              </w:rPr>
              <w:t>2014-06-20</w:t>
            </w:r>
          </w:p>
        </w:tc>
        <w:tc>
          <w:tcPr>
            <w:tcW w:w="2516" w:type="dxa"/>
          </w:tcPr>
          <w:p w:rsidR="00807174" w:rsidRPr="00EA19F6" w:rsidRDefault="00807174" w:rsidP="00807174">
            <w:pPr>
              <w:rPr>
                <w:color w:val="000000"/>
              </w:rPr>
            </w:pPr>
            <w:r w:rsidRPr="00EA19F6">
              <w:rPr>
                <w:color w:val="000000"/>
              </w:rPr>
              <w:t>根据系统修改调整用户手册</w:t>
            </w:r>
          </w:p>
        </w:tc>
      </w:tr>
    </w:tbl>
    <w:p w:rsidR="004A4968" w:rsidRPr="00EA19F6" w:rsidRDefault="004A4968" w:rsidP="007A5BC2"/>
    <w:p w:rsidR="004A4968" w:rsidRPr="00EA19F6" w:rsidRDefault="004A4968" w:rsidP="007A5BC2"/>
    <w:p w:rsidR="00211241" w:rsidRPr="00EA19F6" w:rsidRDefault="00211241" w:rsidP="007B4EC9">
      <w:pPr>
        <w:pageBreakBefore/>
        <w:jc w:val="center"/>
        <w:rPr>
          <w:color w:val="000000"/>
          <w:sz w:val="32"/>
        </w:rPr>
      </w:pPr>
      <w:r w:rsidRPr="00EA19F6">
        <w:rPr>
          <w:color w:val="000000"/>
          <w:sz w:val="32"/>
        </w:rPr>
        <w:lastRenderedPageBreak/>
        <w:t>目录</w:t>
      </w:r>
    </w:p>
    <w:bookmarkStart w:id="0" w:name="_GoBack"/>
    <w:bookmarkEnd w:id="0"/>
    <w:p w:rsidR="000422EF" w:rsidRDefault="00052391">
      <w:pPr>
        <w:pStyle w:val="12"/>
        <w:tabs>
          <w:tab w:val="left" w:pos="420"/>
          <w:tab w:val="right" w:leader="dot" w:pos="8494"/>
        </w:tabs>
        <w:rPr>
          <w:ins w:id="1" w:author="微软用户" w:date="2014-07-21T17:41:00Z"/>
          <w:rFonts w:asciiTheme="minorHAnsi" w:eastAsiaTheme="minorEastAsia" w:hAnsiTheme="minorHAnsi" w:cstheme="minorBidi"/>
          <w:b w:val="0"/>
          <w:caps w:val="0"/>
          <w:noProof/>
          <w:szCs w:val="22"/>
        </w:rPr>
      </w:pPr>
      <w:r w:rsidRPr="00EA19F6">
        <w:fldChar w:fldCharType="begin"/>
      </w:r>
      <w:r w:rsidR="00211241" w:rsidRPr="00EA19F6">
        <w:instrText xml:space="preserve"> TOC \o "1-3" \h \z \u </w:instrText>
      </w:r>
      <w:r w:rsidRPr="00EA19F6">
        <w:fldChar w:fldCharType="separate"/>
      </w:r>
      <w:ins w:id="2" w:author="微软用户" w:date="2014-07-21T17:41:00Z">
        <w:r w:rsidR="000422EF" w:rsidRPr="00C84D0A">
          <w:rPr>
            <w:rStyle w:val="a7"/>
            <w:noProof/>
          </w:rPr>
          <w:fldChar w:fldCharType="begin"/>
        </w:r>
        <w:r w:rsidR="000422EF" w:rsidRPr="00C84D0A">
          <w:rPr>
            <w:rStyle w:val="a7"/>
            <w:noProof/>
          </w:rPr>
          <w:instrText xml:space="preserve"> </w:instrText>
        </w:r>
        <w:r w:rsidR="000422EF">
          <w:rPr>
            <w:noProof/>
          </w:rPr>
          <w:instrText>HYPERLINK \l "_Toc393727815"</w:instrText>
        </w:r>
        <w:r w:rsidR="000422EF" w:rsidRPr="00C84D0A">
          <w:rPr>
            <w:rStyle w:val="a7"/>
            <w:noProof/>
          </w:rPr>
          <w:instrText xml:space="preserve"> </w:instrText>
        </w:r>
        <w:r w:rsidR="000422EF" w:rsidRPr="00C84D0A">
          <w:rPr>
            <w:rStyle w:val="a7"/>
            <w:noProof/>
          </w:rPr>
        </w:r>
        <w:r w:rsidR="000422EF" w:rsidRPr="00C84D0A">
          <w:rPr>
            <w:rStyle w:val="a7"/>
            <w:noProof/>
          </w:rPr>
          <w:fldChar w:fldCharType="separate"/>
        </w:r>
        <w:r w:rsidR="000422EF" w:rsidRPr="00C84D0A">
          <w:rPr>
            <w:rStyle w:val="a7"/>
            <w:noProof/>
          </w:rPr>
          <w:t>1</w:t>
        </w:r>
        <w:r w:rsidR="000422EF">
          <w:rPr>
            <w:rFonts w:asciiTheme="minorHAnsi" w:eastAsiaTheme="minorEastAsia" w:hAnsiTheme="minorHAnsi" w:cstheme="minorBidi"/>
            <w:b w:val="0"/>
            <w:caps w:val="0"/>
            <w:noProof/>
            <w:szCs w:val="22"/>
          </w:rPr>
          <w:tab/>
        </w:r>
        <w:r w:rsidR="000422EF" w:rsidRPr="00C84D0A">
          <w:rPr>
            <w:rStyle w:val="a7"/>
            <w:rFonts w:hint="eastAsia"/>
            <w:noProof/>
          </w:rPr>
          <w:t>概述</w:t>
        </w:r>
        <w:r w:rsidR="000422EF">
          <w:rPr>
            <w:noProof/>
            <w:webHidden/>
          </w:rPr>
          <w:tab/>
        </w:r>
        <w:r w:rsidR="000422EF">
          <w:rPr>
            <w:noProof/>
            <w:webHidden/>
          </w:rPr>
          <w:fldChar w:fldCharType="begin"/>
        </w:r>
        <w:r w:rsidR="000422EF">
          <w:rPr>
            <w:noProof/>
            <w:webHidden/>
          </w:rPr>
          <w:instrText xml:space="preserve"> PAGEREF _Toc393727815 \h </w:instrText>
        </w:r>
        <w:r w:rsidR="000422EF">
          <w:rPr>
            <w:noProof/>
            <w:webHidden/>
          </w:rPr>
        </w:r>
      </w:ins>
      <w:r w:rsidR="000422EF">
        <w:rPr>
          <w:noProof/>
          <w:webHidden/>
        </w:rPr>
        <w:fldChar w:fldCharType="separate"/>
      </w:r>
      <w:ins w:id="3" w:author="微软用户" w:date="2014-07-21T17:41:00Z">
        <w:r w:rsidR="000422EF">
          <w:rPr>
            <w:noProof/>
            <w:webHidden/>
          </w:rPr>
          <w:t>1</w:t>
        </w:r>
        <w:r w:rsidR="000422EF">
          <w:rPr>
            <w:noProof/>
            <w:webHidden/>
          </w:rPr>
          <w:fldChar w:fldCharType="end"/>
        </w:r>
        <w:r w:rsidR="000422EF" w:rsidRPr="00C84D0A">
          <w:rPr>
            <w:rStyle w:val="a7"/>
            <w:noProof/>
          </w:rPr>
          <w:fldChar w:fldCharType="end"/>
        </w:r>
      </w:ins>
    </w:p>
    <w:p w:rsidR="000422EF" w:rsidRDefault="000422EF">
      <w:pPr>
        <w:pStyle w:val="22"/>
        <w:tabs>
          <w:tab w:val="left" w:pos="840"/>
          <w:tab w:val="right" w:leader="dot" w:pos="8494"/>
        </w:tabs>
        <w:rPr>
          <w:ins w:id="4" w:author="微软用户" w:date="2014-07-21T17:41:00Z"/>
          <w:rFonts w:asciiTheme="minorHAnsi" w:eastAsiaTheme="minorEastAsia" w:hAnsiTheme="minorHAnsi" w:cstheme="minorBidi"/>
          <w:smallCaps w:val="0"/>
          <w:noProof/>
          <w:szCs w:val="22"/>
        </w:rPr>
      </w:pPr>
      <w:ins w:id="5" w:author="微软用户" w:date="2014-07-21T17:41:00Z">
        <w:r w:rsidRPr="00C84D0A">
          <w:rPr>
            <w:rStyle w:val="a7"/>
            <w:noProof/>
          </w:rPr>
          <w:fldChar w:fldCharType="begin"/>
        </w:r>
        <w:r w:rsidRPr="00C84D0A">
          <w:rPr>
            <w:rStyle w:val="a7"/>
            <w:noProof/>
          </w:rPr>
          <w:instrText xml:space="preserve"> </w:instrText>
        </w:r>
        <w:r>
          <w:rPr>
            <w:noProof/>
          </w:rPr>
          <w:instrText>HYPERLINK \l "_Toc393727816"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1.1</w:t>
        </w:r>
        <w:r>
          <w:rPr>
            <w:rFonts w:asciiTheme="minorHAnsi" w:eastAsiaTheme="minorEastAsia" w:hAnsiTheme="minorHAnsi" w:cstheme="minorBidi"/>
            <w:smallCaps w:val="0"/>
            <w:noProof/>
            <w:szCs w:val="22"/>
          </w:rPr>
          <w:tab/>
        </w:r>
        <w:r w:rsidRPr="00C84D0A">
          <w:rPr>
            <w:rStyle w:val="a7"/>
            <w:rFonts w:hint="eastAsia"/>
            <w:noProof/>
          </w:rPr>
          <w:t>目的</w:t>
        </w:r>
        <w:r>
          <w:rPr>
            <w:noProof/>
            <w:webHidden/>
          </w:rPr>
          <w:tab/>
        </w:r>
        <w:r>
          <w:rPr>
            <w:noProof/>
            <w:webHidden/>
          </w:rPr>
          <w:fldChar w:fldCharType="begin"/>
        </w:r>
        <w:r>
          <w:rPr>
            <w:noProof/>
            <w:webHidden/>
          </w:rPr>
          <w:instrText xml:space="preserve"> PAGEREF _Toc393727816 \h </w:instrText>
        </w:r>
        <w:r>
          <w:rPr>
            <w:noProof/>
            <w:webHidden/>
          </w:rPr>
        </w:r>
      </w:ins>
      <w:r>
        <w:rPr>
          <w:noProof/>
          <w:webHidden/>
        </w:rPr>
        <w:fldChar w:fldCharType="separate"/>
      </w:r>
      <w:ins w:id="6"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7" w:author="微软用户" w:date="2014-07-21T17:41:00Z"/>
          <w:rFonts w:asciiTheme="minorHAnsi" w:eastAsiaTheme="minorEastAsia" w:hAnsiTheme="minorHAnsi" w:cstheme="minorBidi"/>
          <w:smallCaps w:val="0"/>
          <w:noProof/>
          <w:szCs w:val="22"/>
        </w:rPr>
      </w:pPr>
      <w:ins w:id="8" w:author="微软用户" w:date="2014-07-21T17:41:00Z">
        <w:r w:rsidRPr="00C84D0A">
          <w:rPr>
            <w:rStyle w:val="a7"/>
            <w:noProof/>
          </w:rPr>
          <w:fldChar w:fldCharType="begin"/>
        </w:r>
        <w:r w:rsidRPr="00C84D0A">
          <w:rPr>
            <w:rStyle w:val="a7"/>
            <w:noProof/>
          </w:rPr>
          <w:instrText xml:space="preserve"> </w:instrText>
        </w:r>
        <w:r>
          <w:rPr>
            <w:noProof/>
          </w:rPr>
          <w:instrText>HYPERLINK \l "_Toc393727817"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1.2</w:t>
        </w:r>
        <w:r>
          <w:rPr>
            <w:rFonts w:asciiTheme="minorHAnsi" w:eastAsiaTheme="minorEastAsia" w:hAnsiTheme="minorHAnsi" w:cstheme="minorBidi"/>
            <w:smallCaps w:val="0"/>
            <w:noProof/>
            <w:szCs w:val="22"/>
          </w:rPr>
          <w:tab/>
        </w:r>
        <w:r w:rsidRPr="00C84D0A">
          <w:rPr>
            <w:rStyle w:val="a7"/>
            <w:rFonts w:hint="eastAsia"/>
            <w:noProof/>
          </w:rPr>
          <w:t>适用范围</w:t>
        </w:r>
        <w:r>
          <w:rPr>
            <w:noProof/>
            <w:webHidden/>
          </w:rPr>
          <w:tab/>
        </w:r>
        <w:r>
          <w:rPr>
            <w:noProof/>
            <w:webHidden/>
          </w:rPr>
          <w:fldChar w:fldCharType="begin"/>
        </w:r>
        <w:r>
          <w:rPr>
            <w:noProof/>
            <w:webHidden/>
          </w:rPr>
          <w:instrText xml:space="preserve"> PAGEREF _Toc393727817 \h </w:instrText>
        </w:r>
        <w:r>
          <w:rPr>
            <w:noProof/>
            <w:webHidden/>
          </w:rPr>
        </w:r>
      </w:ins>
      <w:r>
        <w:rPr>
          <w:noProof/>
          <w:webHidden/>
        </w:rPr>
        <w:fldChar w:fldCharType="separate"/>
      </w:r>
      <w:ins w:id="9"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0" w:author="微软用户" w:date="2014-07-21T17:41:00Z"/>
          <w:rFonts w:asciiTheme="minorHAnsi" w:eastAsiaTheme="minorEastAsia" w:hAnsiTheme="minorHAnsi" w:cstheme="minorBidi"/>
          <w:smallCaps w:val="0"/>
          <w:noProof/>
          <w:szCs w:val="22"/>
        </w:rPr>
      </w:pPr>
      <w:ins w:id="11" w:author="微软用户" w:date="2014-07-21T17:41:00Z">
        <w:r w:rsidRPr="00C84D0A">
          <w:rPr>
            <w:rStyle w:val="a7"/>
            <w:noProof/>
          </w:rPr>
          <w:fldChar w:fldCharType="begin"/>
        </w:r>
        <w:r w:rsidRPr="00C84D0A">
          <w:rPr>
            <w:rStyle w:val="a7"/>
            <w:noProof/>
          </w:rPr>
          <w:instrText xml:space="preserve"> </w:instrText>
        </w:r>
        <w:r>
          <w:rPr>
            <w:noProof/>
          </w:rPr>
          <w:instrText>HYPERLINK \l "_Toc393727818"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1.3</w:t>
        </w:r>
        <w:r>
          <w:rPr>
            <w:rFonts w:asciiTheme="minorHAnsi" w:eastAsiaTheme="minorEastAsia" w:hAnsiTheme="minorHAnsi" w:cstheme="minorBidi"/>
            <w:smallCaps w:val="0"/>
            <w:noProof/>
            <w:szCs w:val="22"/>
          </w:rPr>
          <w:tab/>
        </w:r>
        <w:r w:rsidRPr="00C84D0A">
          <w:rPr>
            <w:rStyle w:val="a7"/>
            <w:rFonts w:hint="eastAsia"/>
            <w:noProof/>
          </w:rPr>
          <w:t>主要内容</w:t>
        </w:r>
        <w:r>
          <w:rPr>
            <w:noProof/>
            <w:webHidden/>
          </w:rPr>
          <w:tab/>
        </w:r>
        <w:r>
          <w:rPr>
            <w:noProof/>
            <w:webHidden/>
          </w:rPr>
          <w:fldChar w:fldCharType="begin"/>
        </w:r>
        <w:r>
          <w:rPr>
            <w:noProof/>
            <w:webHidden/>
          </w:rPr>
          <w:instrText xml:space="preserve"> PAGEREF _Toc393727818 \h </w:instrText>
        </w:r>
        <w:r>
          <w:rPr>
            <w:noProof/>
            <w:webHidden/>
          </w:rPr>
        </w:r>
      </w:ins>
      <w:r>
        <w:rPr>
          <w:noProof/>
          <w:webHidden/>
        </w:rPr>
        <w:fldChar w:fldCharType="separate"/>
      </w:r>
      <w:ins w:id="12"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3" w:author="微软用户" w:date="2014-07-21T17:41:00Z"/>
          <w:rFonts w:asciiTheme="minorHAnsi" w:eastAsiaTheme="minorEastAsia" w:hAnsiTheme="minorHAnsi" w:cstheme="minorBidi"/>
          <w:smallCaps w:val="0"/>
          <w:noProof/>
          <w:szCs w:val="22"/>
        </w:rPr>
      </w:pPr>
      <w:ins w:id="14" w:author="微软用户" w:date="2014-07-21T17:41:00Z">
        <w:r w:rsidRPr="00C84D0A">
          <w:rPr>
            <w:rStyle w:val="a7"/>
            <w:noProof/>
          </w:rPr>
          <w:fldChar w:fldCharType="begin"/>
        </w:r>
        <w:r w:rsidRPr="00C84D0A">
          <w:rPr>
            <w:rStyle w:val="a7"/>
            <w:noProof/>
          </w:rPr>
          <w:instrText xml:space="preserve"> </w:instrText>
        </w:r>
        <w:r>
          <w:rPr>
            <w:noProof/>
          </w:rPr>
          <w:instrText>HYPERLINK \l "_Toc393727819"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1.4</w:t>
        </w:r>
        <w:r>
          <w:rPr>
            <w:rFonts w:asciiTheme="minorHAnsi" w:eastAsiaTheme="minorEastAsia" w:hAnsiTheme="minorHAnsi" w:cstheme="minorBidi"/>
            <w:smallCaps w:val="0"/>
            <w:noProof/>
            <w:szCs w:val="22"/>
          </w:rPr>
          <w:tab/>
        </w:r>
        <w:r w:rsidRPr="00C84D0A">
          <w:rPr>
            <w:rStyle w:val="a7"/>
            <w:rFonts w:hint="eastAsia"/>
            <w:noProof/>
          </w:rPr>
          <w:t>版本与更新</w:t>
        </w:r>
        <w:r>
          <w:rPr>
            <w:noProof/>
            <w:webHidden/>
          </w:rPr>
          <w:tab/>
        </w:r>
        <w:r>
          <w:rPr>
            <w:noProof/>
            <w:webHidden/>
          </w:rPr>
          <w:fldChar w:fldCharType="begin"/>
        </w:r>
        <w:r>
          <w:rPr>
            <w:noProof/>
            <w:webHidden/>
          </w:rPr>
          <w:instrText xml:space="preserve"> PAGEREF _Toc393727819 \h </w:instrText>
        </w:r>
        <w:r>
          <w:rPr>
            <w:noProof/>
            <w:webHidden/>
          </w:rPr>
        </w:r>
      </w:ins>
      <w:r>
        <w:rPr>
          <w:noProof/>
          <w:webHidden/>
        </w:rPr>
        <w:fldChar w:fldCharType="separate"/>
      </w:r>
      <w:ins w:id="15"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12"/>
        <w:tabs>
          <w:tab w:val="left" w:pos="420"/>
          <w:tab w:val="right" w:leader="dot" w:pos="8494"/>
        </w:tabs>
        <w:rPr>
          <w:ins w:id="16" w:author="微软用户" w:date="2014-07-21T17:41:00Z"/>
          <w:rFonts w:asciiTheme="minorHAnsi" w:eastAsiaTheme="minorEastAsia" w:hAnsiTheme="minorHAnsi" w:cstheme="minorBidi"/>
          <w:b w:val="0"/>
          <w:caps w:val="0"/>
          <w:noProof/>
          <w:szCs w:val="22"/>
        </w:rPr>
      </w:pPr>
      <w:ins w:id="17" w:author="微软用户" w:date="2014-07-21T17:41:00Z">
        <w:r w:rsidRPr="00C84D0A">
          <w:rPr>
            <w:rStyle w:val="a7"/>
            <w:noProof/>
          </w:rPr>
          <w:fldChar w:fldCharType="begin"/>
        </w:r>
        <w:r w:rsidRPr="00C84D0A">
          <w:rPr>
            <w:rStyle w:val="a7"/>
            <w:noProof/>
          </w:rPr>
          <w:instrText xml:space="preserve"> </w:instrText>
        </w:r>
        <w:r>
          <w:rPr>
            <w:noProof/>
          </w:rPr>
          <w:instrText>HYPERLINK \l "_Toc393727820"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2</w:t>
        </w:r>
        <w:r>
          <w:rPr>
            <w:rFonts w:asciiTheme="minorHAnsi" w:eastAsiaTheme="minorEastAsia" w:hAnsiTheme="minorHAnsi" w:cstheme="minorBidi"/>
            <w:b w:val="0"/>
            <w:caps w:val="0"/>
            <w:noProof/>
            <w:szCs w:val="22"/>
          </w:rPr>
          <w:tab/>
        </w:r>
        <w:r w:rsidRPr="00C84D0A">
          <w:rPr>
            <w:rStyle w:val="a7"/>
            <w:rFonts w:hint="eastAsia"/>
            <w:noProof/>
          </w:rPr>
          <w:t>系统登录</w:t>
        </w:r>
        <w:r>
          <w:rPr>
            <w:noProof/>
            <w:webHidden/>
          </w:rPr>
          <w:tab/>
        </w:r>
        <w:r>
          <w:rPr>
            <w:noProof/>
            <w:webHidden/>
          </w:rPr>
          <w:fldChar w:fldCharType="begin"/>
        </w:r>
        <w:r>
          <w:rPr>
            <w:noProof/>
            <w:webHidden/>
          </w:rPr>
          <w:instrText xml:space="preserve"> PAGEREF _Toc393727820 \h </w:instrText>
        </w:r>
        <w:r>
          <w:rPr>
            <w:noProof/>
            <w:webHidden/>
          </w:rPr>
        </w:r>
      </w:ins>
      <w:r>
        <w:rPr>
          <w:noProof/>
          <w:webHidden/>
        </w:rPr>
        <w:fldChar w:fldCharType="separate"/>
      </w:r>
      <w:ins w:id="18"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9" w:author="微软用户" w:date="2014-07-21T17:41:00Z"/>
          <w:rFonts w:asciiTheme="minorHAnsi" w:eastAsiaTheme="minorEastAsia" w:hAnsiTheme="minorHAnsi" w:cstheme="minorBidi"/>
          <w:smallCaps w:val="0"/>
          <w:noProof/>
          <w:szCs w:val="22"/>
        </w:rPr>
      </w:pPr>
      <w:ins w:id="20" w:author="微软用户" w:date="2014-07-21T17:41:00Z">
        <w:r w:rsidRPr="00C84D0A">
          <w:rPr>
            <w:rStyle w:val="a7"/>
            <w:noProof/>
          </w:rPr>
          <w:fldChar w:fldCharType="begin"/>
        </w:r>
        <w:r w:rsidRPr="00C84D0A">
          <w:rPr>
            <w:rStyle w:val="a7"/>
            <w:noProof/>
          </w:rPr>
          <w:instrText xml:space="preserve"> </w:instrText>
        </w:r>
        <w:r>
          <w:rPr>
            <w:noProof/>
          </w:rPr>
          <w:instrText>HYPERLINK \l "_Toc393727821"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2.1</w:t>
        </w:r>
        <w:r>
          <w:rPr>
            <w:rFonts w:asciiTheme="minorHAnsi" w:eastAsiaTheme="minorEastAsia" w:hAnsiTheme="minorHAnsi" w:cstheme="minorBidi"/>
            <w:smallCaps w:val="0"/>
            <w:noProof/>
            <w:szCs w:val="22"/>
          </w:rPr>
          <w:tab/>
        </w:r>
        <w:r w:rsidRPr="00C84D0A">
          <w:rPr>
            <w:rStyle w:val="a7"/>
            <w:rFonts w:hint="eastAsia"/>
            <w:noProof/>
          </w:rPr>
          <w:t>登录终端</w:t>
        </w:r>
        <w:r>
          <w:rPr>
            <w:noProof/>
            <w:webHidden/>
          </w:rPr>
          <w:tab/>
        </w:r>
        <w:r>
          <w:rPr>
            <w:noProof/>
            <w:webHidden/>
          </w:rPr>
          <w:fldChar w:fldCharType="begin"/>
        </w:r>
        <w:r>
          <w:rPr>
            <w:noProof/>
            <w:webHidden/>
          </w:rPr>
          <w:instrText xml:space="preserve"> PAGEREF _Toc393727821 \h </w:instrText>
        </w:r>
        <w:r>
          <w:rPr>
            <w:noProof/>
            <w:webHidden/>
          </w:rPr>
        </w:r>
      </w:ins>
      <w:r>
        <w:rPr>
          <w:noProof/>
          <w:webHidden/>
        </w:rPr>
        <w:fldChar w:fldCharType="separate"/>
      </w:r>
      <w:ins w:id="21" w:author="微软用户" w:date="2014-07-21T17:41:00Z">
        <w:r>
          <w:rPr>
            <w:noProof/>
            <w:webHidden/>
          </w:rPr>
          <w:t>1</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22" w:author="微软用户" w:date="2014-07-21T17:41:00Z"/>
          <w:rFonts w:asciiTheme="minorHAnsi" w:eastAsiaTheme="minorEastAsia" w:hAnsiTheme="minorHAnsi" w:cstheme="minorBidi"/>
          <w:smallCaps w:val="0"/>
          <w:noProof/>
          <w:szCs w:val="22"/>
        </w:rPr>
      </w:pPr>
      <w:ins w:id="23" w:author="微软用户" w:date="2014-07-21T17:41:00Z">
        <w:r w:rsidRPr="00C84D0A">
          <w:rPr>
            <w:rStyle w:val="a7"/>
            <w:noProof/>
          </w:rPr>
          <w:fldChar w:fldCharType="begin"/>
        </w:r>
        <w:r w:rsidRPr="00C84D0A">
          <w:rPr>
            <w:rStyle w:val="a7"/>
            <w:noProof/>
          </w:rPr>
          <w:instrText xml:space="preserve"> </w:instrText>
        </w:r>
        <w:r>
          <w:rPr>
            <w:noProof/>
          </w:rPr>
          <w:instrText>HYPERLINK \l "_Toc393727822"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2.2</w:t>
        </w:r>
        <w:r>
          <w:rPr>
            <w:rFonts w:asciiTheme="minorHAnsi" w:eastAsiaTheme="minorEastAsia" w:hAnsiTheme="minorHAnsi" w:cstheme="minorBidi"/>
            <w:smallCaps w:val="0"/>
            <w:noProof/>
            <w:szCs w:val="22"/>
          </w:rPr>
          <w:tab/>
        </w:r>
        <w:r w:rsidRPr="00C84D0A">
          <w:rPr>
            <w:rStyle w:val="a7"/>
            <w:rFonts w:hint="eastAsia"/>
            <w:noProof/>
          </w:rPr>
          <w:t>登录方式</w:t>
        </w:r>
        <w:r>
          <w:rPr>
            <w:noProof/>
            <w:webHidden/>
          </w:rPr>
          <w:tab/>
        </w:r>
        <w:r>
          <w:rPr>
            <w:noProof/>
            <w:webHidden/>
          </w:rPr>
          <w:fldChar w:fldCharType="begin"/>
        </w:r>
        <w:r>
          <w:rPr>
            <w:noProof/>
            <w:webHidden/>
          </w:rPr>
          <w:instrText xml:space="preserve"> PAGEREF _Toc393727822 \h </w:instrText>
        </w:r>
        <w:r>
          <w:rPr>
            <w:noProof/>
            <w:webHidden/>
          </w:rPr>
        </w:r>
      </w:ins>
      <w:r>
        <w:rPr>
          <w:noProof/>
          <w:webHidden/>
        </w:rPr>
        <w:fldChar w:fldCharType="separate"/>
      </w:r>
      <w:ins w:id="24" w:author="微软用户" w:date="2014-07-21T17:41:00Z">
        <w:r>
          <w:rPr>
            <w:noProof/>
            <w:webHidden/>
          </w:rPr>
          <w:t>2</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25" w:author="微软用户" w:date="2014-07-21T17:41:00Z"/>
          <w:rFonts w:asciiTheme="minorHAnsi" w:eastAsiaTheme="minorEastAsia" w:hAnsiTheme="minorHAnsi" w:cstheme="minorBidi"/>
          <w:smallCaps w:val="0"/>
          <w:noProof/>
          <w:szCs w:val="22"/>
        </w:rPr>
      </w:pPr>
      <w:ins w:id="26" w:author="微软用户" w:date="2014-07-21T17:41:00Z">
        <w:r w:rsidRPr="00C84D0A">
          <w:rPr>
            <w:rStyle w:val="a7"/>
            <w:noProof/>
          </w:rPr>
          <w:fldChar w:fldCharType="begin"/>
        </w:r>
        <w:r w:rsidRPr="00C84D0A">
          <w:rPr>
            <w:rStyle w:val="a7"/>
            <w:noProof/>
          </w:rPr>
          <w:instrText xml:space="preserve"> </w:instrText>
        </w:r>
        <w:r>
          <w:rPr>
            <w:noProof/>
          </w:rPr>
          <w:instrText>HYPERLINK \l "_Toc393727823"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2.3</w:t>
        </w:r>
        <w:r>
          <w:rPr>
            <w:rFonts w:asciiTheme="minorHAnsi" w:eastAsiaTheme="minorEastAsia" w:hAnsiTheme="minorHAnsi" w:cstheme="minorBidi"/>
            <w:smallCaps w:val="0"/>
            <w:noProof/>
            <w:szCs w:val="22"/>
          </w:rPr>
          <w:tab/>
        </w:r>
        <w:r w:rsidRPr="00C84D0A">
          <w:rPr>
            <w:rStyle w:val="a7"/>
            <w:rFonts w:hint="eastAsia"/>
            <w:noProof/>
          </w:rPr>
          <w:t>密码修改</w:t>
        </w:r>
        <w:r>
          <w:rPr>
            <w:noProof/>
            <w:webHidden/>
          </w:rPr>
          <w:tab/>
        </w:r>
        <w:r>
          <w:rPr>
            <w:noProof/>
            <w:webHidden/>
          </w:rPr>
          <w:fldChar w:fldCharType="begin"/>
        </w:r>
        <w:r>
          <w:rPr>
            <w:noProof/>
            <w:webHidden/>
          </w:rPr>
          <w:instrText xml:space="preserve"> PAGEREF _Toc393727823 \h </w:instrText>
        </w:r>
        <w:r>
          <w:rPr>
            <w:noProof/>
            <w:webHidden/>
          </w:rPr>
        </w:r>
      </w:ins>
      <w:r>
        <w:rPr>
          <w:noProof/>
          <w:webHidden/>
        </w:rPr>
        <w:fldChar w:fldCharType="separate"/>
      </w:r>
      <w:ins w:id="27" w:author="微软用户" w:date="2014-07-21T17:41:00Z">
        <w:r>
          <w:rPr>
            <w:noProof/>
            <w:webHidden/>
          </w:rPr>
          <w:t>2</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28" w:author="微软用户" w:date="2014-07-21T17:41:00Z"/>
          <w:rFonts w:asciiTheme="minorHAnsi" w:eastAsiaTheme="minorEastAsia" w:hAnsiTheme="minorHAnsi" w:cstheme="minorBidi"/>
          <w:smallCaps w:val="0"/>
          <w:noProof/>
          <w:szCs w:val="22"/>
        </w:rPr>
      </w:pPr>
      <w:ins w:id="29" w:author="微软用户" w:date="2014-07-21T17:41:00Z">
        <w:r w:rsidRPr="00C84D0A">
          <w:rPr>
            <w:rStyle w:val="a7"/>
            <w:noProof/>
          </w:rPr>
          <w:fldChar w:fldCharType="begin"/>
        </w:r>
        <w:r w:rsidRPr="00C84D0A">
          <w:rPr>
            <w:rStyle w:val="a7"/>
            <w:noProof/>
          </w:rPr>
          <w:instrText xml:space="preserve"> </w:instrText>
        </w:r>
        <w:r>
          <w:rPr>
            <w:noProof/>
          </w:rPr>
          <w:instrText>HYPERLINK \l "_Toc393727824"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2.4</w:t>
        </w:r>
        <w:r>
          <w:rPr>
            <w:rFonts w:asciiTheme="minorHAnsi" w:eastAsiaTheme="minorEastAsia" w:hAnsiTheme="minorHAnsi" w:cstheme="minorBidi"/>
            <w:smallCaps w:val="0"/>
            <w:noProof/>
            <w:szCs w:val="22"/>
          </w:rPr>
          <w:tab/>
        </w:r>
        <w:r w:rsidRPr="00C84D0A">
          <w:rPr>
            <w:rStyle w:val="a7"/>
            <w:rFonts w:hint="eastAsia"/>
            <w:noProof/>
          </w:rPr>
          <w:t>个人信息维护</w:t>
        </w:r>
        <w:r>
          <w:rPr>
            <w:noProof/>
            <w:webHidden/>
          </w:rPr>
          <w:tab/>
        </w:r>
        <w:r>
          <w:rPr>
            <w:noProof/>
            <w:webHidden/>
          </w:rPr>
          <w:fldChar w:fldCharType="begin"/>
        </w:r>
        <w:r>
          <w:rPr>
            <w:noProof/>
            <w:webHidden/>
          </w:rPr>
          <w:instrText xml:space="preserve"> PAGEREF _Toc393727824 \h </w:instrText>
        </w:r>
        <w:r>
          <w:rPr>
            <w:noProof/>
            <w:webHidden/>
          </w:rPr>
        </w:r>
      </w:ins>
      <w:r>
        <w:rPr>
          <w:noProof/>
          <w:webHidden/>
        </w:rPr>
        <w:fldChar w:fldCharType="separate"/>
      </w:r>
      <w:ins w:id="30" w:author="微软用户" w:date="2014-07-21T17:41:00Z">
        <w:r>
          <w:rPr>
            <w:noProof/>
            <w:webHidden/>
          </w:rPr>
          <w:t>3</w:t>
        </w:r>
        <w:r>
          <w:rPr>
            <w:noProof/>
            <w:webHidden/>
          </w:rPr>
          <w:fldChar w:fldCharType="end"/>
        </w:r>
        <w:r w:rsidRPr="00C84D0A">
          <w:rPr>
            <w:rStyle w:val="a7"/>
            <w:noProof/>
          </w:rPr>
          <w:fldChar w:fldCharType="end"/>
        </w:r>
      </w:ins>
    </w:p>
    <w:p w:rsidR="000422EF" w:rsidRDefault="000422EF">
      <w:pPr>
        <w:pStyle w:val="12"/>
        <w:tabs>
          <w:tab w:val="left" w:pos="420"/>
          <w:tab w:val="right" w:leader="dot" w:pos="8494"/>
        </w:tabs>
        <w:rPr>
          <w:ins w:id="31" w:author="微软用户" w:date="2014-07-21T17:41:00Z"/>
          <w:rFonts w:asciiTheme="minorHAnsi" w:eastAsiaTheme="minorEastAsia" w:hAnsiTheme="minorHAnsi" w:cstheme="minorBidi"/>
          <w:b w:val="0"/>
          <w:caps w:val="0"/>
          <w:noProof/>
          <w:szCs w:val="22"/>
        </w:rPr>
      </w:pPr>
      <w:ins w:id="32" w:author="微软用户" w:date="2014-07-21T17:41:00Z">
        <w:r w:rsidRPr="00C84D0A">
          <w:rPr>
            <w:rStyle w:val="a7"/>
            <w:noProof/>
          </w:rPr>
          <w:fldChar w:fldCharType="begin"/>
        </w:r>
        <w:r w:rsidRPr="00C84D0A">
          <w:rPr>
            <w:rStyle w:val="a7"/>
            <w:noProof/>
          </w:rPr>
          <w:instrText xml:space="preserve"> </w:instrText>
        </w:r>
        <w:r>
          <w:rPr>
            <w:noProof/>
          </w:rPr>
          <w:instrText>HYPERLINK \l "_Toc393727825"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w:t>
        </w:r>
        <w:r>
          <w:rPr>
            <w:rFonts w:asciiTheme="minorHAnsi" w:eastAsiaTheme="minorEastAsia" w:hAnsiTheme="minorHAnsi" w:cstheme="minorBidi"/>
            <w:b w:val="0"/>
            <w:caps w:val="0"/>
            <w:noProof/>
            <w:szCs w:val="22"/>
          </w:rPr>
          <w:tab/>
        </w:r>
        <w:r w:rsidRPr="00C84D0A">
          <w:rPr>
            <w:rStyle w:val="a7"/>
            <w:rFonts w:hint="eastAsia"/>
            <w:noProof/>
          </w:rPr>
          <w:t>施工管理系统</w:t>
        </w:r>
        <w:r>
          <w:rPr>
            <w:noProof/>
            <w:webHidden/>
          </w:rPr>
          <w:tab/>
        </w:r>
        <w:r>
          <w:rPr>
            <w:noProof/>
            <w:webHidden/>
          </w:rPr>
          <w:fldChar w:fldCharType="begin"/>
        </w:r>
        <w:r>
          <w:rPr>
            <w:noProof/>
            <w:webHidden/>
          </w:rPr>
          <w:instrText xml:space="preserve"> PAGEREF _Toc393727825 \h </w:instrText>
        </w:r>
        <w:r>
          <w:rPr>
            <w:noProof/>
            <w:webHidden/>
          </w:rPr>
        </w:r>
      </w:ins>
      <w:r>
        <w:rPr>
          <w:noProof/>
          <w:webHidden/>
        </w:rPr>
        <w:fldChar w:fldCharType="separate"/>
      </w:r>
      <w:ins w:id="33" w:author="微软用户" w:date="2014-07-21T17:41:00Z">
        <w:r>
          <w:rPr>
            <w:noProof/>
            <w:webHidden/>
          </w:rPr>
          <w:t>4</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34" w:author="微软用户" w:date="2014-07-21T17:41:00Z"/>
          <w:rFonts w:asciiTheme="minorHAnsi" w:eastAsiaTheme="minorEastAsia" w:hAnsiTheme="minorHAnsi" w:cstheme="minorBidi"/>
          <w:smallCaps w:val="0"/>
          <w:noProof/>
          <w:szCs w:val="22"/>
        </w:rPr>
      </w:pPr>
      <w:ins w:id="35" w:author="微软用户" w:date="2014-07-21T17:41:00Z">
        <w:r w:rsidRPr="00C84D0A">
          <w:rPr>
            <w:rStyle w:val="a7"/>
            <w:noProof/>
          </w:rPr>
          <w:fldChar w:fldCharType="begin"/>
        </w:r>
        <w:r w:rsidRPr="00C84D0A">
          <w:rPr>
            <w:rStyle w:val="a7"/>
            <w:noProof/>
          </w:rPr>
          <w:instrText xml:space="preserve"> </w:instrText>
        </w:r>
        <w:r>
          <w:rPr>
            <w:noProof/>
          </w:rPr>
          <w:instrText>HYPERLINK \l "_Toc393727826"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w:t>
        </w:r>
        <w:r>
          <w:rPr>
            <w:rFonts w:asciiTheme="minorHAnsi" w:eastAsiaTheme="minorEastAsia" w:hAnsiTheme="minorHAnsi" w:cstheme="minorBidi"/>
            <w:smallCaps w:val="0"/>
            <w:noProof/>
            <w:szCs w:val="22"/>
          </w:rPr>
          <w:tab/>
        </w:r>
        <w:r w:rsidRPr="00C84D0A">
          <w:rPr>
            <w:rStyle w:val="a7"/>
            <w:rFonts w:hint="eastAsia"/>
            <w:noProof/>
          </w:rPr>
          <w:t>系统主界面</w:t>
        </w:r>
        <w:r>
          <w:rPr>
            <w:noProof/>
            <w:webHidden/>
          </w:rPr>
          <w:tab/>
        </w:r>
        <w:r>
          <w:rPr>
            <w:noProof/>
            <w:webHidden/>
          </w:rPr>
          <w:fldChar w:fldCharType="begin"/>
        </w:r>
        <w:r>
          <w:rPr>
            <w:noProof/>
            <w:webHidden/>
          </w:rPr>
          <w:instrText xml:space="preserve"> PAGEREF _Toc393727826 \h </w:instrText>
        </w:r>
        <w:r>
          <w:rPr>
            <w:noProof/>
            <w:webHidden/>
          </w:rPr>
        </w:r>
      </w:ins>
      <w:r>
        <w:rPr>
          <w:noProof/>
          <w:webHidden/>
        </w:rPr>
        <w:fldChar w:fldCharType="separate"/>
      </w:r>
      <w:ins w:id="36" w:author="微软用户" w:date="2014-07-21T17:41:00Z">
        <w:r>
          <w:rPr>
            <w:noProof/>
            <w:webHidden/>
          </w:rPr>
          <w:t>4</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37" w:author="微软用户" w:date="2014-07-21T17:41:00Z"/>
          <w:rFonts w:asciiTheme="minorHAnsi" w:eastAsiaTheme="minorEastAsia" w:hAnsiTheme="minorHAnsi" w:cstheme="minorBidi"/>
          <w:i w:val="0"/>
          <w:noProof/>
          <w:szCs w:val="22"/>
        </w:rPr>
      </w:pPr>
      <w:ins w:id="38" w:author="微软用户" w:date="2014-07-21T17:41:00Z">
        <w:r w:rsidRPr="00C84D0A">
          <w:rPr>
            <w:rStyle w:val="a7"/>
            <w:noProof/>
          </w:rPr>
          <w:fldChar w:fldCharType="begin"/>
        </w:r>
        <w:r w:rsidRPr="00C84D0A">
          <w:rPr>
            <w:rStyle w:val="a7"/>
            <w:noProof/>
          </w:rPr>
          <w:instrText xml:space="preserve"> </w:instrText>
        </w:r>
        <w:r>
          <w:rPr>
            <w:noProof/>
          </w:rPr>
          <w:instrText>HYPERLINK \l "_Toc393727827"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w:t>
        </w:r>
        <w:r>
          <w:rPr>
            <w:rFonts w:asciiTheme="minorHAnsi" w:eastAsiaTheme="minorEastAsia" w:hAnsiTheme="minorHAnsi" w:cstheme="minorBidi"/>
            <w:i w:val="0"/>
            <w:noProof/>
            <w:szCs w:val="22"/>
          </w:rPr>
          <w:tab/>
        </w:r>
        <w:r w:rsidRPr="00C84D0A">
          <w:rPr>
            <w:rStyle w:val="a7"/>
            <w:rFonts w:ascii="宋体" w:hAnsi="宋体" w:cs="宋体" w:hint="eastAsia"/>
            <w:noProof/>
          </w:rPr>
          <w:t>标题栏</w:t>
        </w:r>
        <w:r>
          <w:rPr>
            <w:noProof/>
            <w:webHidden/>
          </w:rPr>
          <w:tab/>
        </w:r>
        <w:r>
          <w:rPr>
            <w:noProof/>
            <w:webHidden/>
          </w:rPr>
          <w:fldChar w:fldCharType="begin"/>
        </w:r>
        <w:r>
          <w:rPr>
            <w:noProof/>
            <w:webHidden/>
          </w:rPr>
          <w:instrText xml:space="preserve"> PAGEREF _Toc393727827 \h </w:instrText>
        </w:r>
        <w:r>
          <w:rPr>
            <w:noProof/>
            <w:webHidden/>
          </w:rPr>
        </w:r>
      </w:ins>
      <w:r>
        <w:rPr>
          <w:noProof/>
          <w:webHidden/>
        </w:rPr>
        <w:fldChar w:fldCharType="separate"/>
      </w:r>
      <w:ins w:id="39" w:author="微软用户" w:date="2014-07-21T17:41:00Z">
        <w:r>
          <w:rPr>
            <w:noProof/>
            <w:webHidden/>
          </w:rPr>
          <w:t>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40" w:author="微软用户" w:date="2014-07-21T17:41:00Z"/>
          <w:rFonts w:asciiTheme="minorHAnsi" w:eastAsiaTheme="minorEastAsia" w:hAnsiTheme="minorHAnsi" w:cstheme="minorBidi"/>
          <w:i w:val="0"/>
          <w:noProof/>
          <w:szCs w:val="22"/>
        </w:rPr>
      </w:pPr>
      <w:ins w:id="41" w:author="微软用户" w:date="2014-07-21T17:41:00Z">
        <w:r w:rsidRPr="00C84D0A">
          <w:rPr>
            <w:rStyle w:val="a7"/>
            <w:noProof/>
          </w:rPr>
          <w:fldChar w:fldCharType="begin"/>
        </w:r>
        <w:r w:rsidRPr="00C84D0A">
          <w:rPr>
            <w:rStyle w:val="a7"/>
            <w:noProof/>
          </w:rPr>
          <w:instrText xml:space="preserve"> </w:instrText>
        </w:r>
        <w:r>
          <w:rPr>
            <w:noProof/>
          </w:rPr>
          <w:instrText>HYPERLINK \l "_Toc393727828"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w:t>
        </w:r>
        <w:r>
          <w:rPr>
            <w:rFonts w:asciiTheme="minorHAnsi" w:eastAsiaTheme="minorEastAsia" w:hAnsiTheme="minorHAnsi" w:cstheme="minorBidi"/>
            <w:i w:val="0"/>
            <w:noProof/>
            <w:szCs w:val="22"/>
          </w:rPr>
          <w:tab/>
        </w:r>
        <w:r w:rsidRPr="00C84D0A">
          <w:rPr>
            <w:rStyle w:val="a7"/>
            <w:rFonts w:ascii="宋体" w:hAnsi="宋体" w:cs="宋体" w:hint="eastAsia"/>
            <w:noProof/>
          </w:rPr>
          <w:t>菜单栏</w:t>
        </w:r>
        <w:r>
          <w:rPr>
            <w:noProof/>
            <w:webHidden/>
          </w:rPr>
          <w:tab/>
        </w:r>
        <w:r>
          <w:rPr>
            <w:noProof/>
            <w:webHidden/>
          </w:rPr>
          <w:fldChar w:fldCharType="begin"/>
        </w:r>
        <w:r>
          <w:rPr>
            <w:noProof/>
            <w:webHidden/>
          </w:rPr>
          <w:instrText xml:space="preserve"> PAGEREF _Toc393727828 \h </w:instrText>
        </w:r>
        <w:r>
          <w:rPr>
            <w:noProof/>
            <w:webHidden/>
          </w:rPr>
        </w:r>
      </w:ins>
      <w:r>
        <w:rPr>
          <w:noProof/>
          <w:webHidden/>
        </w:rPr>
        <w:fldChar w:fldCharType="separate"/>
      </w:r>
      <w:ins w:id="42" w:author="微软用户" w:date="2014-07-21T17:41:00Z">
        <w:r>
          <w:rPr>
            <w:noProof/>
            <w:webHidden/>
          </w:rPr>
          <w:t>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43" w:author="微软用户" w:date="2014-07-21T17:41:00Z"/>
          <w:rFonts w:asciiTheme="minorHAnsi" w:eastAsiaTheme="minorEastAsia" w:hAnsiTheme="minorHAnsi" w:cstheme="minorBidi"/>
          <w:i w:val="0"/>
          <w:noProof/>
          <w:szCs w:val="22"/>
        </w:rPr>
      </w:pPr>
      <w:ins w:id="44" w:author="微软用户" w:date="2014-07-21T17:41:00Z">
        <w:r w:rsidRPr="00C84D0A">
          <w:rPr>
            <w:rStyle w:val="a7"/>
            <w:noProof/>
          </w:rPr>
          <w:fldChar w:fldCharType="begin"/>
        </w:r>
        <w:r w:rsidRPr="00C84D0A">
          <w:rPr>
            <w:rStyle w:val="a7"/>
            <w:noProof/>
          </w:rPr>
          <w:instrText xml:space="preserve"> </w:instrText>
        </w:r>
        <w:r>
          <w:rPr>
            <w:noProof/>
          </w:rPr>
          <w:instrText>HYPERLINK \l "_Toc393727829"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w:t>
        </w:r>
        <w:r>
          <w:rPr>
            <w:rFonts w:asciiTheme="minorHAnsi" w:eastAsiaTheme="minorEastAsia" w:hAnsiTheme="minorHAnsi" w:cstheme="minorBidi"/>
            <w:i w:val="0"/>
            <w:noProof/>
            <w:szCs w:val="22"/>
          </w:rPr>
          <w:tab/>
        </w:r>
        <w:r w:rsidRPr="00C84D0A">
          <w:rPr>
            <w:rStyle w:val="a7"/>
            <w:rFonts w:ascii="宋体" w:hAnsi="宋体" w:cs="宋体" w:hint="eastAsia"/>
            <w:noProof/>
          </w:rPr>
          <w:t>工作区</w:t>
        </w:r>
        <w:r>
          <w:rPr>
            <w:noProof/>
            <w:webHidden/>
          </w:rPr>
          <w:tab/>
        </w:r>
        <w:r>
          <w:rPr>
            <w:noProof/>
            <w:webHidden/>
          </w:rPr>
          <w:fldChar w:fldCharType="begin"/>
        </w:r>
        <w:r>
          <w:rPr>
            <w:noProof/>
            <w:webHidden/>
          </w:rPr>
          <w:instrText xml:space="preserve"> PAGEREF _Toc393727829 \h </w:instrText>
        </w:r>
        <w:r>
          <w:rPr>
            <w:noProof/>
            <w:webHidden/>
          </w:rPr>
        </w:r>
      </w:ins>
      <w:r>
        <w:rPr>
          <w:noProof/>
          <w:webHidden/>
        </w:rPr>
        <w:fldChar w:fldCharType="separate"/>
      </w:r>
      <w:ins w:id="45" w:author="微软用户" w:date="2014-07-21T17:41:00Z">
        <w:r>
          <w:rPr>
            <w:noProof/>
            <w:webHidden/>
          </w:rPr>
          <w:t>5</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46" w:author="微软用户" w:date="2014-07-21T17:41:00Z"/>
          <w:rFonts w:asciiTheme="minorHAnsi" w:eastAsiaTheme="minorEastAsia" w:hAnsiTheme="minorHAnsi" w:cstheme="minorBidi"/>
          <w:smallCaps w:val="0"/>
          <w:noProof/>
          <w:szCs w:val="22"/>
        </w:rPr>
      </w:pPr>
      <w:ins w:id="47" w:author="微软用户" w:date="2014-07-21T17:41:00Z">
        <w:r w:rsidRPr="00C84D0A">
          <w:rPr>
            <w:rStyle w:val="a7"/>
            <w:noProof/>
          </w:rPr>
          <w:fldChar w:fldCharType="begin"/>
        </w:r>
        <w:r w:rsidRPr="00C84D0A">
          <w:rPr>
            <w:rStyle w:val="a7"/>
            <w:noProof/>
          </w:rPr>
          <w:instrText xml:space="preserve"> </w:instrText>
        </w:r>
        <w:r>
          <w:rPr>
            <w:noProof/>
          </w:rPr>
          <w:instrText>HYPERLINK \l "_Toc393727830"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w:t>
        </w:r>
        <w:r>
          <w:rPr>
            <w:rFonts w:asciiTheme="minorHAnsi" w:eastAsiaTheme="minorEastAsia" w:hAnsiTheme="minorHAnsi" w:cstheme="minorBidi"/>
            <w:smallCaps w:val="0"/>
            <w:noProof/>
            <w:szCs w:val="22"/>
          </w:rPr>
          <w:tab/>
        </w:r>
        <w:r w:rsidRPr="00C84D0A">
          <w:rPr>
            <w:rStyle w:val="a7"/>
            <w:rFonts w:hint="eastAsia"/>
            <w:noProof/>
          </w:rPr>
          <w:t>施工计划填写</w:t>
        </w:r>
        <w:r>
          <w:rPr>
            <w:noProof/>
            <w:webHidden/>
          </w:rPr>
          <w:tab/>
        </w:r>
        <w:r>
          <w:rPr>
            <w:noProof/>
            <w:webHidden/>
          </w:rPr>
          <w:fldChar w:fldCharType="begin"/>
        </w:r>
        <w:r>
          <w:rPr>
            <w:noProof/>
            <w:webHidden/>
          </w:rPr>
          <w:instrText xml:space="preserve"> PAGEREF _Toc393727830 \h </w:instrText>
        </w:r>
        <w:r>
          <w:rPr>
            <w:noProof/>
            <w:webHidden/>
          </w:rPr>
        </w:r>
      </w:ins>
      <w:r>
        <w:rPr>
          <w:noProof/>
          <w:webHidden/>
        </w:rPr>
        <w:fldChar w:fldCharType="separate"/>
      </w:r>
      <w:ins w:id="48" w:author="微软用户" w:date="2014-07-21T17:41:00Z">
        <w:r>
          <w:rPr>
            <w:noProof/>
            <w:webHidden/>
          </w:rPr>
          <w:t>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49" w:author="微软用户" w:date="2014-07-21T17:41:00Z"/>
          <w:rFonts w:asciiTheme="minorHAnsi" w:eastAsiaTheme="minorEastAsia" w:hAnsiTheme="minorHAnsi" w:cstheme="minorBidi"/>
          <w:i w:val="0"/>
          <w:noProof/>
          <w:szCs w:val="22"/>
        </w:rPr>
      </w:pPr>
      <w:ins w:id="50" w:author="微软用户" w:date="2014-07-21T17:41:00Z">
        <w:r w:rsidRPr="00C84D0A">
          <w:rPr>
            <w:rStyle w:val="a7"/>
            <w:noProof/>
          </w:rPr>
          <w:fldChar w:fldCharType="begin"/>
        </w:r>
        <w:r w:rsidRPr="00C84D0A">
          <w:rPr>
            <w:rStyle w:val="a7"/>
            <w:noProof/>
          </w:rPr>
          <w:instrText xml:space="preserve"> </w:instrText>
        </w:r>
        <w:r>
          <w:rPr>
            <w:noProof/>
          </w:rPr>
          <w:instrText>HYPERLINK \l "_Toc393727831"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3.2.1</w:t>
        </w:r>
        <w:r>
          <w:rPr>
            <w:rFonts w:asciiTheme="minorHAnsi" w:eastAsiaTheme="minorEastAsia" w:hAnsiTheme="minorHAnsi" w:cstheme="minorBidi"/>
            <w:i w:val="0"/>
            <w:noProof/>
            <w:szCs w:val="22"/>
          </w:rPr>
          <w:tab/>
        </w:r>
        <w:r w:rsidRPr="00C84D0A">
          <w:rPr>
            <w:rStyle w:val="a7"/>
            <w:rFonts w:ascii="宋体" w:hAnsi="宋体" w:cs="宋体" w:hint="eastAsia"/>
            <w:noProof/>
          </w:rPr>
          <w:t>功能介绍</w:t>
        </w:r>
        <w:r>
          <w:rPr>
            <w:noProof/>
            <w:webHidden/>
          </w:rPr>
          <w:tab/>
        </w:r>
        <w:r>
          <w:rPr>
            <w:noProof/>
            <w:webHidden/>
          </w:rPr>
          <w:fldChar w:fldCharType="begin"/>
        </w:r>
        <w:r>
          <w:rPr>
            <w:noProof/>
            <w:webHidden/>
          </w:rPr>
          <w:instrText xml:space="preserve"> PAGEREF _Toc393727831 \h </w:instrText>
        </w:r>
        <w:r>
          <w:rPr>
            <w:noProof/>
            <w:webHidden/>
          </w:rPr>
        </w:r>
      </w:ins>
      <w:r>
        <w:rPr>
          <w:noProof/>
          <w:webHidden/>
        </w:rPr>
        <w:fldChar w:fldCharType="separate"/>
      </w:r>
      <w:ins w:id="51" w:author="微软用户" w:date="2014-07-21T17:41:00Z">
        <w:r>
          <w:rPr>
            <w:noProof/>
            <w:webHidden/>
          </w:rPr>
          <w:t>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52" w:author="微软用户" w:date="2014-07-21T17:41:00Z"/>
          <w:rFonts w:asciiTheme="minorHAnsi" w:eastAsiaTheme="minorEastAsia" w:hAnsiTheme="minorHAnsi" w:cstheme="minorBidi"/>
          <w:i w:val="0"/>
          <w:noProof/>
          <w:szCs w:val="22"/>
        </w:rPr>
      </w:pPr>
      <w:ins w:id="53" w:author="微软用户" w:date="2014-07-21T17:41:00Z">
        <w:r w:rsidRPr="00C84D0A">
          <w:rPr>
            <w:rStyle w:val="a7"/>
            <w:noProof/>
          </w:rPr>
          <w:fldChar w:fldCharType="begin"/>
        </w:r>
        <w:r w:rsidRPr="00C84D0A">
          <w:rPr>
            <w:rStyle w:val="a7"/>
            <w:noProof/>
          </w:rPr>
          <w:instrText xml:space="preserve"> </w:instrText>
        </w:r>
        <w:r>
          <w:rPr>
            <w:noProof/>
          </w:rPr>
          <w:instrText>HYPERLINK \l "_Toc393727832"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3.2.2</w:t>
        </w:r>
        <w:r>
          <w:rPr>
            <w:rFonts w:asciiTheme="minorHAnsi" w:eastAsiaTheme="minorEastAsia" w:hAnsiTheme="minorHAnsi" w:cstheme="minorBidi"/>
            <w:i w:val="0"/>
            <w:noProof/>
            <w:szCs w:val="22"/>
          </w:rPr>
          <w:tab/>
        </w:r>
        <w:r w:rsidRPr="00C84D0A">
          <w:rPr>
            <w:rStyle w:val="a7"/>
            <w:rFonts w:ascii="宋体" w:hAnsi="宋体" w:cs="宋体" w:hint="eastAsia"/>
            <w:noProof/>
          </w:rPr>
          <w:t>作业日期</w:t>
        </w:r>
        <w:r>
          <w:rPr>
            <w:noProof/>
            <w:webHidden/>
          </w:rPr>
          <w:tab/>
        </w:r>
        <w:r>
          <w:rPr>
            <w:noProof/>
            <w:webHidden/>
          </w:rPr>
          <w:fldChar w:fldCharType="begin"/>
        </w:r>
        <w:r>
          <w:rPr>
            <w:noProof/>
            <w:webHidden/>
          </w:rPr>
          <w:instrText xml:space="preserve"> PAGEREF _Toc393727832 \h </w:instrText>
        </w:r>
        <w:r>
          <w:rPr>
            <w:noProof/>
            <w:webHidden/>
          </w:rPr>
        </w:r>
      </w:ins>
      <w:r>
        <w:rPr>
          <w:noProof/>
          <w:webHidden/>
        </w:rPr>
        <w:fldChar w:fldCharType="separate"/>
      </w:r>
      <w:ins w:id="54" w:author="微软用户" w:date="2014-07-21T17:41:00Z">
        <w:r>
          <w:rPr>
            <w:noProof/>
            <w:webHidden/>
          </w:rPr>
          <w:t>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55" w:author="微软用户" w:date="2014-07-21T17:41:00Z"/>
          <w:rFonts w:asciiTheme="minorHAnsi" w:eastAsiaTheme="minorEastAsia" w:hAnsiTheme="minorHAnsi" w:cstheme="minorBidi"/>
          <w:i w:val="0"/>
          <w:noProof/>
          <w:szCs w:val="22"/>
        </w:rPr>
      </w:pPr>
      <w:ins w:id="56" w:author="微软用户" w:date="2014-07-21T17:41:00Z">
        <w:r w:rsidRPr="00C84D0A">
          <w:rPr>
            <w:rStyle w:val="a7"/>
            <w:noProof/>
          </w:rPr>
          <w:fldChar w:fldCharType="begin"/>
        </w:r>
        <w:r w:rsidRPr="00C84D0A">
          <w:rPr>
            <w:rStyle w:val="a7"/>
            <w:noProof/>
          </w:rPr>
          <w:instrText xml:space="preserve"> </w:instrText>
        </w:r>
        <w:r>
          <w:rPr>
            <w:noProof/>
          </w:rPr>
          <w:instrText>HYPERLINK \l "_Toc393727833"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3.2.3</w:t>
        </w:r>
        <w:r>
          <w:rPr>
            <w:rFonts w:asciiTheme="minorHAnsi" w:eastAsiaTheme="minorEastAsia" w:hAnsiTheme="minorHAnsi" w:cstheme="minorBidi"/>
            <w:i w:val="0"/>
            <w:noProof/>
            <w:szCs w:val="22"/>
          </w:rPr>
          <w:tab/>
        </w:r>
        <w:r w:rsidRPr="00C84D0A">
          <w:rPr>
            <w:rStyle w:val="a7"/>
            <w:rFonts w:ascii="宋体" w:hAnsi="宋体" w:cs="宋体" w:hint="eastAsia"/>
            <w:noProof/>
          </w:rPr>
          <w:t>作业类别</w:t>
        </w:r>
        <w:r>
          <w:rPr>
            <w:noProof/>
            <w:webHidden/>
          </w:rPr>
          <w:tab/>
        </w:r>
        <w:r>
          <w:rPr>
            <w:noProof/>
            <w:webHidden/>
          </w:rPr>
          <w:fldChar w:fldCharType="begin"/>
        </w:r>
        <w:r>
          <w:rPr>
            <w:noProof/>
            <w:webHidden/>
          </w:rPr>
          <w:instrText xml:space="preserve"> PAGEREF _Toc393727833 \h </w:instrText>
        </w:r>
        <w:r>
          <w:rPr>
            <w:noProof/>
            <w:webHidden/>
          </w:rPr>
        </w:r>
      </w:ins>
      <w:r>
        <w:rPr>
          <w:noProof/>
          <w:webHidden/>
        </w:rPr>
        <w:fldChar w:fldCharType="separate"/>
      </w:r>
      <w:ins w:id="57" w:author="微软用户" w:date="2014-07-21T17:41:00Z">
        <w:r>
          <w:rPr>
            <w:noProof/>
            <w:webHidden/>
          </w:rPr>
          <w:t>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58" w:author="微软用户" w:date="2014-07-21T17:41:00Z"/>
          <w:rFonts w:asciiTheme="minorHAnsi" w:eastAsiaTheme="minorEastAsia" w:hAnsiTheme="minorHAnsi" w:cstheme="minorBidi"/>
          <w:i w:val="0"/>
          <w:noProof/>
          <w:szCs w:val="22"/>
        </w:rPr>
      </w:pPr>
      <w:ins w:id="59" w:author="微软用户" w:date="2014-07-21T17:41:00Z">
        <w:r w:rsidRPr="00C84D0A">
          <w:rPr>
            <w:rStyle w:val="a7"/>
            <w:noProof/>
          </w:rPr>
          <w:fldChar w:fldCharType="begin"/>
        </w:r>
        <w:r w:rsidRPr="00C84D0A">
          <w:rPr>
            <w:rStyle w:val="a7"/>
            <w:noProof/>
          </w:rPr>
          <w:instrText xml:space="preserve"> </w:instrText>
        </w:r>
        <w:r>
          <w:rPr>
            <w:noProof/>
          </w:rPr>
          <w:instrText>HYPERLINK \l "_Toc393727834"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3.2.4</w:t>
        </w:r>
        <w:r>
          <w:rPr>
            <w:rFonts w:asciiTheme="minorHAnsi" w:eastAsiaTheme="minorEastAsia" w:hAnsiTheme="minorHAnsi" w:cstheme="minorBidi"/>
            <w:i w:val="0"/>
            <w:noProof/>
            <w:szCs w:val="22"/>
          </w:rPr>
          <w:tab/>
        </w:r>
        <w:r w:rsidRPr="00C84D0A">
          <w:rPr>
            <w:rStyle w:val="a7"/>
            <w:rFonts w:ascii="宋体" w:hAnsi="宋体" w:cs="宋体" w:hint="eastAsia"/>
            <w:noProof/>
          </w:rPr>
          <w:t>线路作业范围</w:t>
        </w:r>
        <w:r>
          <w:rPr>
            <w:noProof/>
            <w:webHidden/>
          </w:rPr>
          <w:tab/>
        </w:r>
        <w:r>
          <w:rPr>
            <w:noProof/>
            <w:webHidden/>
          </w:rPr>
          <w:fldChar w:fldCharType="begin"/>
        </w:r>
        <w:r>
          <w:rPr>
            <w:noProof/>
            <w:webHidden/>
          </w:rPr>
          <w:instrText xml:space="preserve"> PAGEREF _Toc393727834 \h </w:instrText>
        </w:r>
        <w:r>
          <w:rPr>
            <w:noProof/>
            <w:webHidden/>
          </w:rPr>
        </w:r>
      </w:ins>
      <w:r>
        <w:rPr>
          <w:noProof/>
          <w:webHidden/>
        </w:rPr>
        <w:fldChar w:fldCharType="separate"/>
      </w:r>
      <w:ins w:id="60" w:author="微软用户" w:date="2014-07-21T17:41:00Z">
        <w:r>
          <w:rPr>
            <w:noProof/>
            <w:webHidden/>
          </w:rPr>
          <w:t>8</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61" w:author="微软用户" w:date="2014-07-21T17:41:00Z"/>
          <w:rFonts w:asciiTheme="minorHAnsi" w:eastAsiaTheme="minorEastAsia" w:hAnsiTheme="minorHAnsi" w:cstheme="minorBidi"/>
          <w:i w:val="0"/>
          <w:noProof/>
          <w:szCs w:val="22"/>
        </w:rPr>
      </w:pPr>
      <w:ins w:id="62" w:author="微软用户" w:date="2014-07-21T17:41:00Z">
        <w:r w:rsidRPr="00C84D0A">
          <w:rPr>
            <w:rStyle w:val="a7"/>
            <w:noProof/>
          </w:rPr>
          <w:fldChar w:fldCharType="begin"/>
        </w:r>
        <w:r w:rsidRPr="00C84D0A">
          <w:rPr>
            <w:rStyle w:val="a7"/>
            <w:noProof/>
          </w:rPr>
          <w:instrText xml:space="preserve"> </w:instrText>
        </w:r>
        <w:r>
          <w:rPr>
            <w:noProof/>
          </w:rPr>
          <w:instrText>HYPERLINK \l "_Toc393727835"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3.2.5</w:t>
        </w:r>
        <w:r>
          <w:rPr>
            <w:rFonts w:asciiTheme="minorHAnsi" w:eastAsiaTheme="minorEastAsia" w:hAnsiTheme="minorHAnsi" w:cstheme="minorBidi"/>
            <w:i w:val="0"/>
            <w:noProof/>
            <w:szCs w:val="22"/>
          </w:rPr>
          <w:tab/>
        </w:r>
        <w:r w:rsidRPr="00C84D0A">
          <w:rPr>
            <w:rStyle w:val="a7"/>
            <w:rFonts w:hint="eastAsia"/>
            <w:noProof/>
          </w:rPr>
          <w:t>作业时间</w:t>
        </w:r>
        <w:r>
          <w:rPr>
            <w:noProof/>
            <w:webHidden/>
          </w:rPr>
          <w:tab/>
        </w:r>
        <w:r>
          <w:rPr>
            <w:noProof/>
            <w:webHidden/>
          </w:rPr>
          <w:fldChar w:fldCharType="begin"/>
        </w:r>
        <w:r>
          <w:rPr>
            <w:noProof/>
            <w:webHidden/>
          </w:rPr>
          <w:instrText xml:space="preserve"> PAGEREF _Toc393727835 \h </w:instrText>
        </w:r>
        <w:r>
          <w:rPr>
            <w:noProof/>
            <w:webHidden/>
          </w:rPr>
        </w:r>
      </w:ins>
      <w:r>
        <w:rPr>
          <w:noProof/>
          <w:webHidden/>
        </w:rPr>
        <w:fldChar w:fldCharType="separate"/>
      </w:r>
      <w:ins w:id="63" w:author="微软用户" w:date="2014-07-21T17:41:00Z">
        <w:r>
          <w:rPr>
            <w:noProof/>
            <w:webHidden/>
          </w:rPr>
          <w:t>12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64" w:author="微软用户" w:date="2014-07-21T17:41:00Z"/>
          <w:rFonts w:asciiTheme="minorHAnsi" w:eastAsiaTheme="minorEastAsia" w:hAnsiTheme="minorHAnsi" w:cstheme="minorBidi"/>
          <w:i w:val="0"/>
          <w:noProof/>
          <w:szCs w:val="22"/>
        </w:rPr>
      </w:pPr>
      <w:ins w:id="65" w:author="微软用户" w:date="2014-07-21T17:41:00Z">
        <w:r w:rsidRPr="00C84D0A">
          <w:rPr>
            <w:rStyle w:val="a7"/>
            <w:noProof/>
          </w:rPr>
          <w:fldChar w:fldCharType="begin"/>
        </w:r>
        <w:r w:rsidRPr="00C84D0A">
          <w:rPr>
            <w:rStyle w:val="a7"/>
            <w:noProof/>
          </w:rPr>
          <w:instrText xml:space="preserve"> </w:instrText>
        </w:r>
        <w:r>
          <w:rPr>
            <w:noProof/>
          </w:rPr>
          <w:instrText>HYPERLINK \l "_Toc393727836"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3.2.6</w:t>
        </w:r>
        <w:r>
          <w:rPr>
            <w:rFonts w:asciiTheme="minorHAnsi" w:eastAsiaTheme="minorEastAsia" w:hAnsiTheme="minorHAnsi" w:cstheme="minorBidi"/>
            <w:i w:val="0"/>
            <w:noProof/>
            <w:szCs w:val="22"/>
          </w:rPr>
          <w:tab/>
        </w:r>
        <w:r w:rsidRPr="00C84D0A">
          <w:rPr>
            <w:rStyle w:val="a7"/>
            <w:rFonts w:hint="eastAsia"/>
            <w:noProof/>
          </w:rPr>
          <w:t>接触网供电要求</w:t>
        </w:r>
        <w:r>
          <w:rPr>
            <w:noProof/>
            <w:webHidden/>
          </w:rPr>
          <w:tab/>
        </w:r>
        <w:r>
          <w:rPr>
            <w:noProof/>
            <w:webHidden/>
          </w:rPr>
          <w:fldChar w:fldCharType="begin"/>
        </w:r>
        <w:r>
          <w:rPr>
            <w:noProof/>
            <w:webHidden/>
          </w:rPr>
          <w:instrText xml:space="preserve"> PAGEREF _Toc393727836 \h </w:instrText>
        </w:r>
        <w:r>
          <w:rPr>
            <w:noProof/>
            <w:webHidden/>
          </w:rPr>
        </w:r>
      </w:ins>
      <w:r>
        <w:rPr>
          <w:noProof/>
          <w:webHidden/>
        </w:rPr>
        <w:fldChar w:fldCharType="separate"/>
      </w:r>
      <w:ins w:id="66" w:author="微软用户" w:date="2014-07-21T17:41:00Z">
        <w:r>
          <w:rPr>
            <w:noProof/>
            <w:webHidden/>
          </w:rPr>
          <w:t>12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67" w:author="微软用户" w:date="2014-07-21T17:41:00Z"/>
          <w:rFonts w:asciiTheme="minorHAnsi" w:eastAsiaTheme="minorEastAsia" w:hAnsiTheme="minorHAnsi" w:cstheme="minorBidi"/>
          <w:i w:val="0"/>
          <w:noProof/>
          <w:szCs w:val="22"/>
        </w:rPr>
      </w:pPr>
      <w:ins w:id="68" w:author="微软用户" w:date="2014-07-21T17:41:00Z">
        <w:r w:rsidRPr="00C84D0A">
          <w:rPr>
            <w:rStyle w:val="a7"/>
            <w:noProof/>
          </w:rPr>
          <w:fldChar w:fldCharType="begin"/>
        </w:r>
        <w:r w:rsidRPr="00C84D0A">
          <w:rPr>
            <w:rStyle w:val="a7"/>
            <w:noProof/>
          </w:rPr>
          <w:instrText xml:space="preserve"> </w:instrText>
        </w:r>
        <w:r>
          <w:rPr>
            <w:noProof/>
          </w:rPr>
          <w:instrText>HYPERLINK \l "_Toc393727837"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3.2.7</w:t>
        </w:r>
        <w:r>
          <w:rPr>
            <w:rFonts w:asciiTheme="minorHAnsi" w:eastAsiaTheme="minorEastAsia" w:hAnsiTheme="minorHAnsi" w:cstheme="minorBidi"/>
            <w:i w:val="0"/>
            <w:noProof/>
            <w:szCs w:val="22"/>
          </w:rPr>
          <w:tab/>
        </w:r>
        <w:r w:rsidRPr="00C84D0A">
          <w:rPr>
            <w:rStyle w:val="a7"/>
            <w:rFonts w:hint="eastAsia"/>
            <w:noProof/>
          </w:rPr>
          <w:t>防护措施</w:t>
        </w:r>
        <w:r>
          <w:rPr>
            <w:noProof/>
            <w:webHidden/>
          </w:rPr>
          <w:tab/>
        </w:r>
        <w:r>
          <w:rPr>
            <w:noProof/>
            <w:webHidden/>
          </w:rPr>
          <w:fldChar w:fldCharType="begin"/>
        </w:r>
        <w:r>
          <w:rPr>
            <w:noProof/>
            <w:webHidden/>
          </w:rPr>
          <w:instrText xml:space="preserve"> PAGEREF _Toc393727837 \h </w:instrText>
        </w:r>
        <w:r>
          <w:rPr>
            <w:noProof/>
            <w:webHidden/>
          </w:rPr>
        </w:r>
      </w:ins>
      <w:r>
        <w:rPr>
          <w:noProof/>
          <w:webHidden/>
        </w:rPr>
        <w:fldChar w:fldCharType="separate"/>
      </w:r>
      <w:ins w:id="69" w:author="微软用户" w:date="2014-07-21T17:41:00Z">
        <w:r>
          <w:rPr>
            <w:noProof/>
            <w:webHidden/>
          </w:rPr>
          <w:t>14</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70" w:author="微软用户" w:date="2014-07-21T17:41:00Z"/>
          <w:rFonts w:asciiTheme="minorHAnsi" w:eastAsiaTheme="minorEastAsia" w:hAnsiTheme="minorHAnsi" w:cstheme="minorBidi"/>
          <w:i w:val="0"/>
          <w:noProof/>
          <w:szCs w:val="22"/>
        </w:rPr>
      </w:pPr>
      <w:ins w:id="71" w:author="微软用户" w:date="2014-07-21T17:41:00Z">
        <w:r w:rsidRPr="00C84D0A">
          <w:rPr>
            <w:rStyle w:val="a7"/>
            <w:noProof/>
          </w:rPr>
          <w:fldChar w:fldCharType="begin"/>
        </w:r>
        <w:r w:rsidRPr="00C84D0A">
          <w:rPr>
            <w:rStyle w:val="a7"/>
            <w:noProof/>
          </w:rPr>
          <w:instrText xml:space="preserve"> </w:instrText>
        </w:r>
        <w:r>
          <w:rPr>
            <w:noProof/>
          </w:rPr>
          <w:instrText>HYPERLINK \l "_Toc393727838"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3.2.8</w:t>
        </w:r>
        <w:r>
          <w:rPr>
            <w:rFonts w:asciiTheme="minorHAnsi" w:eastAsiaTheme="minorEastAsia" w:hAnsiTheme="minorHAnsi" w:cstheme="minorBidi"/>
            <w:i w:val="0"/>
            <w:noProof/>
            <w:szCs w:val="22"/>
          </w:rPr>
          <w:tab/>
        </w:r>
        <w:r w:rsidRPr="00C84D0A">
          <w:rPr>
            <w:rStyle w:val="a7"/>
            <w:rFonts w:hint="eastAsia"/>
            <w:noProof/>
          </w:rPr>
          <w:t>其他功能</w:t>
        </w:r>
        <w:r>
          <w:rPr>
            <w:noProof/>
            <w:webHidden/>
          </w:rPr>
          <w:tab/>
        </w:r>
        <w:r>
          <w:rPr>
            <w:noProof/>
            <w:webHidden/>
          </w:rPr>
          <w:fldChar w:fldCharType="begin"/>
        </w:r>
        <w:r>
          <w:rPr>
            <w:noProof/>
            <w:webHidden/>
          </w:rPr>
          <w:instrText xml:space="preserve"> PAGEREF _Toc393727838 \h </w:instrText>
        </w:r>
        <w:r>
          <w:rPr>
            <w:noProof/>
            <w:webHidden/>
          </w:rPr>
        </w:r>
      </w:ins>
      <w:r>
        <w:rPr>
          <w:noProof/>
          <w:webHidden/>
        </w:rPr>
        <w:fldChar w:fldCharType="separate"/>
      </w:r>
      <w:ins w:id="72" w:author="微软用户" w:date="2014-07-21T17:41:00Z">
        <w:r>
          <w:rPr>
            <w:noProof/>
            <w:webHidden/>
          </w:rPr>
          <w:t>14</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73" w:author="微软用户" w:date="2014-07-21T17:41:00Z"/>
          <w:rFonts w:asciiTheme="minorHAnsi" w:eastAsiaTheme="minorEastAsia" w:hAnsiTheme="minorHAnsi" w:cstheme="minorBidi"/>
          <w:smallCaps w:val="0"/>
          <w:noProof/>
          <w:szCs w:val="22"/>
        </w:rPr>
      </w:pPr>
      <w:ins w:id="74" w:author="微软用户" w:date="2014-07-21T17:41:00Z">
        <w:r w:rsidRPr="00C84D0A">
          <w:rPr>
            <w:rStyle w:val="a7"/>
            <w:noProof/>
          </w:rPr>
          <w:fldChar w:fldCharType="begin"/>
        </w:r>
        <w:r w:rsidRPr="00C84D0A">
          <w:rPr>
            <w:rStyle w:val="a7"/>
            <w:noProof/>
          </w:rPr>
          <w:instrText xml:space="preserve"> </w:instrText>
        </w:r>
        <w:r>
          <w:rPr>
            <w:noProof/>
          </w:rPr>
          <w:instrText>HYPERLINK \l "_Toc393727839"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3.3</w:t>
        </w:r>
        <w:r>
          <w:rPr>
            <w:rFonts w:asciiTheme="minorHAnsi" w:eastAsiaTheme="minorEastAsia" w:hAnsiTheme="minorHAnsi" w:cstheme="minorBidi"/>
            <w:smallCaps w:val="0"/>
            <w:noProof/>
            <w:szCs w:val="22"/>
          </w:rPr>
          <w:tab/>
        </w:r>
        <w:r w:rsidRPr="00C84D0A">
          <w:rPr>
            <w:rStyle w:val="a7"/>
            <w:rFonts w:hint="eastAsia"/>
            <w:noProof/>
          </w:rPr>
          <w:t>计划模板</w:t>
        </w:r>
        <w:r>
          <w:rPr>
            <w:noProof/>
            <w:webHidden/>
          </w:rPr>
          <w:tab/>
        </w:r>
        <w:r>
          <w:rPr>
            <w:noProof/>
            <w:webHidden/>
          </w:rPr>
          <w:fldChar w:fldCharType="begin"/>
        </w:r>
        <w:r>
          <w:rPr>
            <w:noProof/>
            <w:webHidden/>
          </w:rPr>
          <w:instrText xml:space="preserve"> PAGEREF _Toc393727839 \h </w:instrText>
        </w:r>
        <w:r>
          <w:rPr>
            <w:noProof/>
            <w:webHidden/>
          </w:rPr>
        </w:r>
      </w:ins>
      <w:r>
        <w:rPr>
          <w:noProof/>
          <w:webHidden/>
        </w:rPr>
        <w:fldChar w:fldCharType="separate"/>
      </w:r>
      <w:ins w:id="75" w:author="微软用户" w:date="2014-07-21T17:41:00Z">
        <w:r>
          <w:rPr>
            <w:noProof/>
            <w:webHidden/>
          </w:rPr>
          <w:t>15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76" w:author="微软用户" w:date="2014-07-21T17:41:00Z"/>
          <w:rFonts w:asciiTheme="minorHAnsi" w:eastAsiaTheme="minorEastAsia" w:hAnsiTheme="minorHAnsi" w:cstheme="minorBidi"/>
          <w:i w:val="0"/>
          <w:noProof/>
          <w:szCs w:val="22"/>
        </w:rPr>
      </w:pPr>
      <w:ins w:id="77" w:author="微软用户" w:date="2014-07-21T17:41:00Z">
        <w:r w:rsidRPr="00C84D0A">
          <w:rPr>
            <w:rStyle w:val="a7"/>
            <w:noProof/>
          </w:rPr>
          <w:fldChar w:fldCharType="begin"/>
        </w:r>
        <w:r w:rsidRPr="00C84D0A">
          <w:rPr>
            <w:rStyle w:val="a7"/>
            <w:noProof/>
          </w:rPr>
          <w:instrText xml:space="preserve"> </w:instrText>
        </w:r>
        <w:r>
          <w:rPr>
            <w:noProof/>
          </w:rPr>
          <w:instrText>HYPERLINK \l "_Toc393727840"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3.3.1</w:t>
        </w:r>
        <w:r>
          <w:rPr>
            <w:rFonts w:asciiTheme="minorHAnsi" w:eastAsiaTheme="minorEastAsia" w:hAnsiTheme="minorHAnsi" w:cstheme="minorBidi"/>
            <w:i w:val="0"/>
            <w:noProof/>
            <w:szCs w:val="22"/>
          </w:rPr>
          <w:tab/>
        </w:r>
        <w:r w:rsidRPr="00C84D0A">
          <w:rPr>
            <w:rStyle w:val="a7"/>
            <w:rFonts w:hint="eastAsia"/>
            <w:noProof/>
          </w:rPr>
          <w:t>保存模板</w:t>
        </w:r>
        <w:r>
          <w:rPr>
            <w:noProof/>
            <w:webHidden/>
          </w:rPr>
          <w:tab/>
        </w:r>
        <w:r>
          <w:rPr>
            <w:noProof/>
            <w:webHidden/>
          </w:rPr>
          <w:fldChar w:fldCharType="begin"/>
        </w:r>
        <w:r>
          <w:rPr>
            <w:noProof/>
            <w:webHidden/>
          </w:rPr>
          <w:instrText xml:space="preserve"> PAGEREF _Toc393727840 \h </w:instrText>
        </w:r>
        <w:r>
          <w:rPr>
            <w:noProof/>
            <w:webHidden/>
          </w:rPr>
        </w:r>
      </w:ins>
      <w:r>
        <w:rPr>
          <w:noProof/>
          <w:webHidden/>
        </w:rPr>
        <w:fldChar w:fldCharType="separate"/>
      </w:r>
      <w:ins w:id="78" w:author="微软用户" w:date="2014-07-21T17:41:00Z">
        <w:r>
          <w:rPr>
            <w:noProof/>
            <w:webHidden/>
          </w:rPr>
          <w:t>15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79" w:author="微软用户" w:date="2014-07-21T17:41:00Z"/>
          <w:rFonts w:asciiTheme="minorHAnsi" w:eastAsiaTheme="minorEastAsia" w:hAnsiTheme="minorHAnsi" w:cstheme="minorBidi"/>
          <w:i w:val="0"/>
          <w:noProof/>
          <w:szCs w:val="22"/>
        </w:rPr>
      </w:pPr>
      <w:ins w:id="80" w:author="微软用户" w:date="2014-07-21T17:41:00Z">
        <w:r w:rsidRPr="00C84D0A">
          <w:rPr>
            <w:rStyle w:val="a7"/>
            <w:noProof/>
          </w:rPr>
          <w:fldChar w:fldCharType="begin"/>
        </w:r>
        <w:r w:rsidRPr="00C84D0A">
          <w:rPr>
            <w:rStyle w:val="a7"/>
            <w:noProof/>
          </w:rPr>
          <w:instrText xml:space="preserve"> </w:instrText>
        </w:r>
        <w:r>
          <w:rPr>
            <w:noProof/>
          </w:rPr>
          <w:instrText>HYPERLINK \l "_Toc393727841"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3.3.2</w:t>
        </w:r>
        <w:r>
          <w:rPr>
            <w:rFonts w:asciiTheme="minorHAnsi" w:eastAsiaTheme="minorEastAsia" w:hAnsiTheme="minorHAnsi" w:cstheme="minorBidi"/>
            <w:i w:val="0"/>
            <w:noProof/>
            <w:szCs w:val="22"/>
          </w:rPr>
          <w:tab/>
        </w:r>
        <w:r w:rsidRPr="00C84D0A">
          <w:rPr>
            <w:rStyle w:val="a7"/>
            <w:rFonts w:hint="eastAsia"/>
            <w:noProof/>
          </w:rPr>
          <w:t>加载模板</w:t>
        </w:r>
        <w:r>
          <w:rPr>
            <w:noProof/>
            <w:webHidden/>
          </w:rPr>
          <w:tab/>
        </w:r>
        <w:r>
          <w:rPr>
            <w:noProof/>
            <w:webHidden/>
          </w:rPr>
          <w:fldChar w:fldCharType="begin"/>
        </w:r>
        <w:r>
          <w:rPr>
            <w:noProof/>
            <w:webHidden/>
          </w:rPr>
          <w:instrText xml:space="preserve"> PAGEREF _Toc393727841 \h </w:instrText>
        </w:r>
        <w:r>
          <w:rPr>
            <w:noProof/>
            <w:webHidden/>
          </w:rPr>
        </w:r>
      </w:ins>
      <w:r>
        <w:rPr>
          <w:noProof/>
          <w:webHidden/>
        </w:rPr>
        <w:fldChar w:fldCharType="separate"/>
      </w:r>
      <w:ins w:id="81" w:author="微软用户" w:date="2014-07-21T17:41:00Z">
        <w:r>
          <w:rPr>
            <w:noProof/>
            <w:webHidden/>
          </w:rPr>
          <w:t>15</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82" w:author="微软用户" w:date="2014-07-21T17:41:00Z"/>
          <w:rFonts w:asciiTheme="minorHAnsi" w:eastAsiaTheme="minorEastAsia" w:hAnsiTheme="minorHAnsi" w:cstheme="minorBidi"/>
          <w:smallCaps w:val="0"/>
          <w:noProof/>
          <w:szCs w:val="22"/>
        </w:rPr>
      </w:pPr>
      <w:ins w:id="83" w:author="微软用户" w:date="2014-07-21T17:41:00Z">
        <w:r w:rsidRPr="00C84D0A">
          <w:rPr>
            <w:rStyle w:val="a7"/>
            <w:noProof/>
          </w:rPr>
          <w:fldChar w:fldCharType="begin"/>
        </w:r>
        <w:r w:rsidRPr="00C84D0A">
          <w:rPr>
            <w:rStyle w:val="a7"/>
            <w:noProof/>
          </w:rPr>
          <w:instrText xml:space="preserve"> </w:instrText>
        </w:r>
        <w:r>
          <w:rPr>
            <w:noProof/>
          </w:rPr>
          <w:instrText>HYPERLINK \l "_Toc393727842"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3.4</w:t>
        </w:r>
        <w:r>
          <w:rPr>
            <w:rFonts w:asciiTheme="minorHAnsi" w:eastAsiaTheme="minorEastAsia" w:hAnsiTheme="minorHAnsi" w:cstheme="minorBidi"/>
            <w:smallCaps w:val="0"/>
            <w:noProof/>
            <w:szCs w:val="22"/>
          </w:rPr>
          <w:tab/>
        </w:r>
        <w:r w:rsidRPr="00C84D0A">
          <w:rPr>
            <w:rStyle w:val="a7"/>
            <w:rFonts w:hint="eastAsia"/>
            <w:noProof/>
          </w:rPr>
          <w:t>计划上报</w:t>
        </w:r>
        <w:r>
          <w:rPr>
            <w:noProof/>
            <w:webHidden/>
          </w:rPr>
          <w:tab/>
        </w:r>
        <w:r>
          <w:rPr>
            <w:noProof/>
            <w:webHidden/>
          </w:rPr>
          <w:fldChar w:fldCharType="begin"/>
        </w:r>
        <w:r>
          <w:rPr>
            <w:noProof/>
            <w:webHidden/>
          </w:rPr>
          <w:instrText xml:space="preserve"> PAGEREF _Toc393727842 \h </w:instrText>
        </w:r>
        <w:r>
          <w:rPr>
            <w:noProof/>
            <w:webHidden/>
          </w:rPr>
        </w:r>
      </w:ins>
      <w:r>
        <w:rPr>
          <w:noProof/>
          <w:webHidden/>
        </w:rPr>
        <w:fldChar w:fldCharType="separate"/>
      </w:r>
      <w:ins w:id="84" w:author="微软用户" w:date="2014-07-21T17:41:00Z">
        <w:r>
          <w:rPr>
            <w:noProof/>
            <w:webHidden/>
          </w:rPr>
          <w:t>16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85" w:author="微软用户" w:date="2014-07-21T17:41:00Z"/>
          <w:rFonts w:asciiTheme="minorHAnsi" w:eastAsiaTheme="minorEastAsia" w:hAnsiTheme="minorHAnsi" w:cstheme="minorBidi"/>
          <w:i w:val="0"/>
          <w:noProof/>
          <w:szCs w:val="22"/>
        </w:rPr>
      </w:pPr>
      <w:ins w:id="86" w:author="微软用户" w:date="2014-07-21T17:41:00Z">
        <w:r w:rsidRPr="00C84D0A">
          <w:rPr>
            <w:rStyle w:val="a7"/>
            <w:noProof/>
          </w:rPr>
          <w:fldChar w:fldCharType="begin"/>
        </w:r>
        <w:r w:rsidRPr="00C84D0A">
          <w:rPr>
            <w:rStyle w:val="a7"/>
            <w:noProof/>
          </w:rPr>
          <w:instrText xml:space="preserve"> </w:instrText>
        </w:r>
        <w:r>
          <w:rPr>
            <w:noProof/>
          </w:rPr>
          <w:instrText>HYPERLINK \l "_Toc393727843"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3.4.1</w:t>
        </w:r>
        <w:r>
          <w:rPr>
            <w:rFonts w:asciiTheme="minorHAnsi" w:eastAsiaTheme="minorEastAsia" w:hAnsiTheme="minorHAnsi" w:cstheme="minorBidi"/>
            <w:i w:val="0"/>
            <w:noProof/>
            <w:szCs w:val="22"/>
          </w:rPr>
          <w:tab/>
        </w:r>
        <w:r w:rsidRPr="00C84D0A">
          <w:rPr>
            <w:rStyle w:val="a7"/>
            <w:rFonts w:hint="eastAsia"/>
            <w:noProof/>
          </w:rPr>
          <w:t>周计划上报</w:t>
        </w:r>
        <w:r>
          <w:rPr>
            <w:noProof/>
            <w:webHidden/>
          </w:rPr>
          <w:tab/>
        </w:r>
        <w:r>
          <w:rPr>
            <w:noProof/>
            <w:webHidden/>
          </w:rPr>
          <w:fldChar w:fldCharType="begin"/>
        </w:r>
        <w:r>
          <w:rPr>
            <w:noProof/>
            <w:webHidden/>
          </w:rPr>
          <w:instrText xml:space="preserve"> PAGEREF _Toc393727843 \h </w:instrText>
        </w:r>
        <w:r>
          <w:rPr>
            <w:noProof/>
            <w:webHidden/>
          </w:rPr>
        </w:r>
      </w:ins>
      <w:r>
        <w:rPr>
          <w:noProof/>
          <w:webHidden/>
        </w:rPr>
        <w:fldChar w:fldCharType="separate"/>
      </w:r>
      <w:ins w:id="87" w:author="微软用户" w:date="2014-07-21T17:41:00Z">
        <w:r>
          <w:rPr>
            <w:noProof/>
            <w:webHidden/>
          </w:rPr>
          <w:t>16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88" w:author="微软用户" w:date="2014-07-21T17:41:00Z"/>
          <w:rFonts w:asciiTheme="minorHAnsi" w:eastAsiaTheme="minorEastAsia" w:hAnsiTheme="minorHAnsi" w:cstheme="minorBidi"/>
          <w:i w:val="0"/>
          <w:noProof/>
          <w:szCs w:val="22"/>
        </w:rPr>
      </w:pPr>
      <w:ins w:id="89" w:author="微软用户" w:date="2014-07-21T17:41:00Z">
        <w:r w:rsidRPr="00C84D0A">
          <w:rPr>
            <w:rStyle w:val="a7"/>
            <w:noProof/>
          </w:rPr>
          <w:fldChar w:fldCharType="begin"/>
        </w:r>
        <w:r w:rsidRPr="00C84D0A">
          <w:rPr>
            <w:rStyle w:val="a7"/>
            <w:noProof/>
          </w:rPr>
          <w:instrText xml:space="preserve"> </w:instrText>
        </w:r>
        <w:r>
          <w:rPr>
            <w:noProof/>
          </w:rPr>
          <w:instrText>HYPERLINK \l "_Toc393727844"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3.4.2</w:t>
        </w:r>
        <w:r>
          <w:rPr>
            <w:rFonts w:asciiTheme="minorHAnsi" w:eastAsiaTheme="minorEastAsia" w:hAnsiTheme="minorHAnsi" w:cstheme="minorBidi"/>
            <w:i w:val="0"/>
            <w:noProof/>
            <w:szCs w:val="22"/>
          </w:rPr>
          <w:tab/>
        </w:r>
        <w:r w:rsidRPr="00C84D0A">
          <w:rPr>
            <w:rStyle w:val="a7"/>
            <w:rFonts w:ascii="宋体" w:hAnsi="宋体" w:cs="宋体" w:hint="eastAsia"/>
            <w:noProof/>
          </w:rPr>
          <w:t>日变更计划上报</w:t>
        </w:r>
        <w:r>
          <w:rPr>
            <w:noProof/>
            <w:webHidden/>
          </w:rPr>
          <w:tab/>
        </w:r>
        <w:r>
          <w:rPr>
            <w:noProof/>
            <w:webHidden/>
          </w:rPr>
          <w:fldChar w:fldCharType="begin"/>
        </w:r>
        <w:r>
          <w:rPr>
            <w:noProof/>
            <w:webHidden/>
          </w:rPr>
          <w:instrText xml:space="preserve"> PAGEREF _Toc393727844 \h </w:instrText>
        </w:r>
        <w:r>
          <w:rPr>
            <w:noProof/>
            <w:webHidden/>
          </w:rPr>
        </w:r>
      </w:ins>
      <w:r>
        <w:rPr>
          <w:noProof/>
          <w:webHidden/>
        </w:rPr>
        <w:fldChar w:fldCharType="separate"/>
      </w:r>
      <w:ins w:id="90" w:author="微软用户" w:date="2014-07-21T17:41:00Z">
        <w:r>
          <w:rPr>
            <w:noProof/>
            <w:webHidden/>
          </w:rPr>
          <w:t>17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91" w:author="微软用户" w:date="2014-07-21T17:41:00Z"/>
          <w:rFonts w:asciiTheme="minorHAnsi" w:eastAsiaTheme="minorEastAsia" w:hAnsiTheme="minorHAnsi" w:cstheme="minorBidi"/>
          <w:i w:val="0"/>
          <w:noProof/>
          <w:szCs w:val="22"/>
        </w:rPr>
      </w:pPr>
      <w:ins w:id="92" w:author="微软用户" w:date="2014-07-21T17:41:00Z">
        <w:r w:rsidRPr="00C84D0A">
          <w:rPr>
            <w:rStyle w:val="a7"/>
            <w:noProof/>
          </w:rPr>
          <w:fldChar w:fldCharType="begin"/>
        </w:r>
        <w:r w:rsidRPr="00C84D0A">
          <w:rPr>
            <w:rStyle w:val="a7"/>
            <w:noProof/>
          </w:rPr>
          <w:instrText xml:space="preserve"> </w:instrText>
        </w:r>
        <w:r>
          <w:rPr>
            <w:noProof/>
          </w:rPr>
          <w:instrText>HYPERLINK \l "_Toc393727845"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3.4.3</w:t>
        </w:r>
        <w:r>
          <w:rPr>
            <w:rFonts w:asciiTheme="minorHAnsi" w:eastAsiaTheme="minorEastAsia" w:hAnsiTheme="minorHAnsi" w:cstheme="minorBidi"/>
            <w:i w:val="0"/>
            <w:noProof/>
            <w:szCs w:val="22"/>
          </w:rPr>
          <w:tab/>
        </w:r>
        <w:r w:rsidRPr="00C84D0A">
          <w:rPr>
            <w:rStyle w:val="a7"/>
            <w:rFonts w:hint="eastAsia"/>
            <w:noProof/>
          </w:rPr>
          <w:t>临时抢修计划上报</w:t>
        </w:r>
        <w:r>
          <w:rPr>
            <w:noProof/>
            <w:webHidden/>
          </w:rPr>
          <w:tab/>
        </w:r>
        <w:r>
          <w:rPr>
            <w:noProof/>
            <w:webHidden/>
          </w:rPr>
          <w:fldChar w:fldCharType="begin"/>
        </w:r>
        <w:r>
          <w:rPr>
            <w:noProof/>
            <w:webHidden/>
          </w:rPr>
          <w:instrText xml:space="preserve"> PAGEREF _Toc393727845 \h </w:instrText>
        </w:r>
        <w:r>
          <w:rPr>
            <w:noProof/>
            <w:webHidden/>
          </w:rPr>
        </w:r>
      </w:ins>
      <w:r>
        <w:rPr>
          <w:noProof/>
          <w:webHidden/>
        </w:rPr>
        <w:fldChar w:fldCharType="separate"/>
      </w:r>
      <w:ins w:id="93" w:author="微软用户" w:date="2014-07-21T17:41:00Z">
        <w:r>
          <w:rPr>
            <w:noProof/>
            <w:webHidden/>
          </w:rPr>
          <w:t>18</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94" w:author="微软用户" w:date="2014-07-21T17:41:00Z"/>
          <w:rFonts w:asciiTheme="minorHAnsi" w:eastAsiaTheme="minorEastAsia" w:hAnsiTheme="minorHAnsi" w:cstheme="minorBidi"/>
          <w:smallCaps w:val="0"/>
          <w:noProof/>
          <w:szCs w:val="22"/>
        </w:rPr>
      </w:pPr>
      <w:ins w:id="95" w:author="微软用户" w:date="2014-07-21T17:41:00Z">
        <w:r w:rsidRPr="00C84D0A">
          <w:rPr>
            <w:rStyle w:val="a7"/>
            <w:noProof/>
          </w:rPr>
          <w:fldChar w:fldCharType="begin"/>
        </w:r>
        <w:r w:rsidRPr="00C84D0A">
          <w:rPr>
            <w:rStyle w:val="a7"/>
            <w:noProof/>
          </w:rPr>
          <w:instrText xml:space="preserve"> </w:instrText>
        </w:r>
        <w:r>
          <w:rPr>
            <w:noProof/>
          </w:rPr>
          <w:instrText>HYPERLINK \l "_Toc393727847"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3.5</w:t>
        </w:r>
        <w:r>
          <w:rPr>
            <w:rFonts w:asciiTheme="minorHAnsi" w:eastAsiaTheme="minorEastAsia" w:hAnsiTheme="minorHAnsi" w:cstheme="minorBidi"/>
            <w:smallCaps w:val="0"/>
            <w:noProof/>
            <w:szCs w:val="22"/>
          </w:rPr>
          <w:tab/>
        </w:r>
        <w:r w:rsidRPr="00C84D0A">
          <w:rPr>
            <w:rStyle w:val="a7"/>
            <w:rFonts w:hint="eastAsia"/>
            <w:noProof/>
          </w:rPr>
          <w:t>计划审批</w:t>
        </w:r>
        <w:r>
          <w:rPr>
            <w:noProof/>
            <w:webHidden/>
          </w:rPr>
          <w:tab/>
        </w:r>
        <w:r>
          <w:rPr>
            <w:noProof/>
            <w:webHidden/>
          </w:rPr>
          <w:fldChar w:fldCharType="begin"/>
        </w:r>
        <w:r>
          <w:rPr>
            <w:noProof/>
            <w:webHidden/>
          </w:rPr>
          <w:instrText xml:space="preserve"> PAGEREF _Toc393727847 \h </w:instrText>
        </w:r>
        <w:r>
          <w:rPr>
            <w:noProof/>
            <w:webHidden/>
          </w:rPr>
        </w:r>
      </w:ins>
      <w:r>
        <w:rPr>
          <w:noProof/>
          <w:webHidden/>
        </w:rPr>
        <w:fldChar w:fldCharType="separate"/>
      </w:r>
      <w:ins w:id="96" w:author="微软用户" w:date="2014-07-21T17:41:00Z">
        <w:r>
          <w:rPr>
            <w:noProof/>
            <w:webHidden/>
          </w:rPr>
          <w:t>19</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97" w:author="微软用户" w:date="2014-07-21T17:41:00Z"/>
          <w:rFonts w:asciiTheme="minorHAnsi" w:eastAsiaTheme="minorEastAsia" w:hAnsiTheme="minorHAnsi" w:cstheme="minorBidi"/>
          <w:smallCaps w:val="0"/>
          <w:noProof/>
          <w:szCs w:val="22"/>
        </w:rPr>
      </w:pPr>
      <w:ins w:id="98" w:author="微软用户" w:date="2014-07-21T17:41:00Z">
        <w:r w:rsidRPr="00C84D0A">
          <w:rPr>
            <w:rStyle w:val="a7"/>
            <w:noProof/>
          </w:rPr>
          <w:fldChar w:fldCharType="begin"/>
        </w:r>
        <w:r w:rsidRPr="00C84D0A">
          <w:rPr>
            <w:rStyle w:val="a7"/>
            <w:noProof/>
          </w:rPr>
          <w:instrText xml:space="preserve"> </w:instrText>
        </w:r>
        <w:r>
          <w:rPr>
            <w:noProof/>
          </w:rPr>
          <w:instrText>HYPERLINK \l "_Toc393727848"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3.6</w:t>
        </w:r>
        <w:r>
          <w:rPr>
            <w:rFonts w:asciiTheme="minorHAnsi" w:eastAsiaTheme="minorEastAsia" w:hAnsiTheme="minorHAnsi" w:cstheme="minorBidi"/>
            <w:smallCaps w:val="0"/>
            <w:noProof/>
            <w:szCs w:val="22"/>
          </w:rPr>
          <w:tab/>
        </w:r>
        <w:r w:rsidRPr="00C84D0A">
          <w:rPr>
            <w:rStyle w:val="a7"/>
            <w:rFonts w:hint="eastAsia"/>
            <w:noProof/>
          </w:rPr>
          <w:t>计划汇总</w:t>
        </w:r>
        <w:r>
          <w:rPr>
            <w:noProof/>
            <w:webHidden/>
          </w:rPr>
          <w:tab/>
        </w:r>
        <w:r>
          <w:rPr>
            <w:noProof/>
            <w:webHidden/>
          </w:rPr>
          <w:fldChar w:fldCharType="begin"/>
        </w:r>
        <w:r>
          <w:rPr>
            <w:noProof/>
            <w:webHidden/>
          </w:rPr>
          <w:instrText xml:space="preserve"> PAGEREF _Toc393727848 \h </w:instrText>
        </w:r>
        <w:r>
          <w:rPr>
            <w:noProof/>
            <w:webHidden/>
          </w:rPr>
        </w:r>
      </w:ins>
      <w:r>
        <w:rPr>
          <w:noProof/>
          <w:webHidden/>
        </w:rPr>
        <w:fldChar w:fldCharType="separate"/>
      </w:r>
      <w:ins w:id="99" w:author="微软用户" w:date="2014-07-21T17:41:00Z">
        <w:r>
          <w:rPr>
            <w:noProof/>
            <w:webHidden/>
          </w:rPr>
          <w:t>20</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00" w:author="微软用户" w:date="2014-07-21T17:41:00Z"/>
          <w:rFonts w:asciiTheme="minorHAnsi" w:eastAsiaTheme="minorEastAsia" w:hAnsiTheme="minorHAnsi" w:cstheme="minorBidi"/>
          <w:smallCaps w:val="0"/>
          <w:noProof/>
          <w:szCs w:val="22"/>
        </w:rPr>
      </w:pPr>
      <w:ins w:id="101" w:author="微软用户" w:date="2014-07-21T17:41:00Z">
        <w:r w:rsidRPr="00C84D0A">
          <w:rPr>
            <w:rStyle w:val="a7"/>
            <w:noProof/>
          </w:rPr>
          <w:fldChar w:fldCharType="begin"/>
        </w:r>
        <w:r w:rsidRPr="00C84D0A">
          <w:rPr>
            <w:rStyle w:val="a7"/>
            <w:noProof/>
          </w:rPr>
          <w:instrText xml:space="preserve"> </w:instrText>
        </w:r>
        <w:r>
          <w:rPr>
            <w:noProof/>
          </w:rPr>
          <w:instrText>HYPERLINK \l "_Toc393727849"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3.7</w:t>
        </w:r>
        <w:r>
          <w:rPr>
            <w:rFonts w:asciiTheme="minorHAnsi" w:eastAsiaTheme="minorEastAsia" w:hAnsiTheme="minorHAnsi" w:cstheme="minorBidi"/>
            <w:smallCaps w:val="0"/>
            <w:noProof/>
            <w:szCs w:val="22"/>
          </w:rPr>
          <w:tab/>
        </w:r>
        <w:r w:rsidRPr="00C84D0A">
          <w:rPr>
            <w:rStyle w:val="a7"/>
            <w:rFonts w:hint="eastAsia"/>
            <w:noProof/>
          </w:rPr>
          <w:t>计划会签</w:t>
        </w:r>
        <w:r>
          <w:rPr>
            <w:noProof/>
            <w:webHidden/>
          </w:rPr>
          <w:tab/>
        </w:r>
        <w:r>
          <w:rPr>
            <w:noProof/>
            <w:webHidden/>
          </w:rPr>
          <w:fldChar w:fldCharType="begin"/>
        </w:r>
        <w:r>
          <w:rPr>
            <w:noProof/>
            <w:webHidden/>
          </w:rPr>
          <w:instrText xml:space="preserve"> PAGEREF _Toc393727849 \h </w:instrText>
        </w:r>
        <w:r>
          <w:rPr>
            <w:noProof/>
            <w:webHidden/>
          </w:rPr>
        </w:r>
      </w:ins>
      <w:r>
        <w:rPr>
          <w:noProof/>
          <w:webHidden/>
        </w:rPr>
        <w:fldChar w:fldCharType="separate"/>
      </w:r>
      <w:ins w:id="102" w:author="微软用户" w:date="2014-07-21T17:41:00Z">
        <w:r>
          <w:rPr>
            <w:noProof/>
            <w:webHidden/>
          </w:rPr>
          <w:t>22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03" w:author="微软用户" w:date="2014-07-21T17:41:00Z"/>
          <w:rFonts w:asciiTheme="minorHAnsi" w:eastAsiaTheme="minorEastAsia" w:hAnsiTheme="minorHAnsi" w:cstheme="minorBidi"/>
          <w:i w:val="0"/>
          <w:noProof/>
          <w:szCs w:val="22"/>
        </w:rPr>
      </w:pPr>
      <w:ins w:id="104" w:author="微软用户" w:date="2014-07-21T17:41:00Z">
        <w:r w:rsidRPr="00C84D0A">
          <w:rPr>
            <w:rStyle w:val="a7"/>
            <w:noProof/>
          </w:rPr>
          <w:fldChar w:fldCharType="begin"/>
        </w:r>
        <w:r w:rsidRPr="00C84D0A">
          <w:rPr>
            <w:rStyle w:val="a7"/>
            <w:noProof/>
          </w:rPr>
          <w:instrText xml:space="preserve"> </w:instrText>
        </w:r>
        <w:r>
          <w:rPr>
            <w:noProof/>
          </w:rPr>
          <w:instrText>HYPERLINK \l "_Toc393727850"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3.7.1</w:t>
        </w:r>
        <w:r>
          <w:rPr>
            <w:rFonts w:asciiTheme="minorHAnsi" w:eastAsiaTheme="minorEastAsia" w:hAnsiTheme="minorHAnsi" w:cstheme="minorBidi"/>
            <w:i w:val="0"/>
            <w:noProof/>
            <w:szCs w:val="22"/>
          </w:rPr>
          <w:tab/>
        </w:r>
        <w:r w:rsidRPr="00C84D0A">
          <w:rPr>
            <w:rStyle w:val="a7"/>
            <w:rFonts w:hint="eastAsia"/>
            <w:noProof/>
          </w:rPr>
          <w:t>周计划会签</w:t>
        </w:r>
        <w:r>
          <w:rPr>
            <w:noProof/>
            <w:webHidden/>
          </w:rPr>
          <w:tab/>
        </w:r>
        <w:r>
          <w:rPr>
            <w:noProof/>
            <w:webHidden/>
          </w:rPr>
          <w:fldChar w:fldCharType="begin"/>
        </w:r>
        <w:r>
          <w:rPr>
            <w:noProof/>
            <w:webHidden/>
          </w:rPr>
          <w:instrText xml:space="preserve"> PAGEREF _Toc393727850 \h </w:instrText>
        </w:r>
        <w:r>
          <w:rPr>
            <w:noProof/>
            <w:webHidden/>
          </w:rPr>
        </w:r>
      </w:ins>
      <w:r>
        <w:rPr>
          <w:noProof/>
          <w:webHidden/>
        </w:rPr>
        <w:fldChar w:fldCharType="separate"/>
      </w:r>
      <w:ins w:id="105" w:author="微软用户" w:date="2014-07-21T17:41:00Z">
        <w:r>
          <w:rPr>
            <w:noProof/>
            <w:webHidden/>
          </w:rPr>
          <w:t>22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06" w:author="微软用户" w:date="2014-07-21T17:41:00Z"/>
          <w:rFonts w:asciiTheme="minorHAnsi" w:eastAsiaTheme="minorEastAsia" w:hAnsiTheme="minorHAnsi" w:cstheme="minorBidi"/>
          <w:i w:val="0"/>
          <w:noProof/>
          <w:szCs w:val="22"/>
        </w:rPr>
      </w:pPr>
      <w:ins w:id="107" w:author="微软用户" w:date="2014-07-21T17:41:00Z">
        <w:r w:rsidRPr="00C84D0A">
          <w:rPr>
            <w:rStyle w:val="a7"/>
            <w:noProof/>
          </w:rPr>
          <w:fldChar w:fldCharType="begin"/>
        </w:r>
        <w:r w:rsidRPr="00C84D0A">
          <w:rPr>
            <w:rStyle w:val="a7"/>
            <w:noProof/>
          </w:rPr>
          <w:instrText xml:space="preserve"> </w:instrText>
        </w:r>
        <w:r>
          <w:rPr>
            <w:noProof/>
          </w:rPr>
          <w:instrText>HYPERLINK \l "_Toc393727851"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3.7.2</w:t>
        </w:r>
        <w:r>
          <w:rPr>
            <w:rFonts w:asciiTheme="minorHAnsi" w:eastAsiaTheme="minorEastAsia" w:hAnsiTheme="minorHAnsi" w:cstheme="minorBidi"/>
            <w:i w:val="0"/>
            <w:noProof/>
            <w:szCs w:val="22"/>
          </w:rPr>
          <w:tab/>
        </w:r>
        <w:r w:rsidRPr="00C84D0A">
          <w:rPr>
            <w:rStyle w:val="a7"/>
            <w:rFonts w:hint="eastAsia"/>
            <w:noProof/>
          </w:rPr>
          <w:t>日变更计划会签</w:t>
        </w:r>
        <w:r>
          <w:rPr>
            <w:noProof/>
            <w:webHidden/>
          </w:rPr>
          <w:tab/>
        </w:r>
        <w:r>
          <w:rPr>
            <w:noProof/>
            <w:webHidden/>
          </w:rPr>
          <w:fldChar w:fldCharType="begin"/>
        </w:r>
        <w:r>
          <w:rPr>
            <w:noProof/>
            <w:webHidden/>
          </w:rPr>
          <w:instrText xml:space="preserve"> PAGEREF _Toc393727851 \h </w:instrText>
        </w:r>
        <w:r>
          <w:rPr>
            <w:noProof/>
            <w:webHidden/>
          </w:rPr>
        </w:r>
      </w:ins>
      <w:r>
        <w:rPr>
          <w:noProof/>
          <w:webHidden/>
        </w:rPr>
        <w:fldChar w:fldCharType="separate"/>
      </w:r>
      <w:ins w:id="108" w:author="微软用户" w:date="2014-07-21T17:41:00Z">
        <w:r>
          <w:rPr>
            <w:noProof/>
            <w:webHidden/>
          </w:rPr>
          <w:t>25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09" w:author="微软用户" w:date="2014-07-21T17:41:00Z"/>
          <w:rFonts w:asciiTheme="minorHAnsi" w:eastAsiaTheme="minorEastAsia" w:hAnsiTheme="minorHAnsi" w:cstheme="minorBidi"/>
          <w:i w:val="0"/>
          <w:noProof/>
          <w:szCs w:val="22"/>
        </w:rPr>
      </w:pPr>
      <w:ins w:id="110" w:author="微软用户" w:date="2014-07-21T17:41:00Z">
        <w:r w:rsidRPr="00C84D0A">
          <w:rPr>
            <w:rStyle w:val="a7"/>
            <w:noProof/>
          </w:rPr>
          <w:lastRenderedPageBreak/>
          <w:fldChar w:fldCharType="begin"/>
        </w:r>
        <w:r w:rsidRPr="00C84D0A">
          <w:rPr>
            <w:rStyle w:val="a7"/>
            <w:noProof/>
          </w:rPr>
          <w:instrText xml:space="preserve"> </w:instrText>
        </w:r>
        <w:r>
          <w:rPr>
            <w:noProof/>
          </w:rPr>
          <w:instrText>HYPERLINK \l "_Toc393727852"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3.7.3</w:t>
        </w:r>
        <w:r>
          <w:rPr>
            <w:rFonts w:asciiTheme="minorHAnsi" w:eastAsiaTheme="minorEastAsia" w:hAnsiTheme="minorHAnsi" w:cstheme="minorBidi"/>
            <w:i w:val="0"/>
            <w:noProof/>
            <w:szCs w:val="22"/>
          </w:rPr>
          <w:tab/>
        </w:r>
        <w:r w:rsidRPr="00C84D0A">
          <w:rPr>
            <w:rStyle w:val="a7"/>
            <w:rFonts w:hint="eastAsia"/>
            <w:noProof/>
          </w:rPr>
          <w:t>临时抢修计划会签</w:t>
        </w:r>
        <w:r>
          <w:rPr>
            <w:noProof/>
            <w:webHidden/>
          </w:rPr>
          <w:tab/>
        </w:r>
        <w:r>
          <w:rPr>
            <w:noProof/>
            <w:webHidden/>
          </w:rPr>
          <w:fldChar w:fldCharType="begin"/>
        </w:r>
        <w:r>
          <w:rPr>
            <w:noProof/>
            <w:webHidden/>
          </w:rPr>
          <w:instrText xml:space="preserve"> PAGEREF _Toc393727852 \h </w:instrText>
        </w:r>
        <w:r>
          <w:rPr>
            <w:noProof/>
            <w:webHidden/>
          </w:rPr>
        </w:r>
      </w:ins>
      <w:r>
        <w:rPr>
          <w:noProof/>
          <w:webHidden/>
        </w:rPr>
        <w:fldChar w:fldCharType="separate"/>
      </w:r>
      <w:ins w:id="111" w:author="微软用户" w:date="2014-07-21T17:41:00Z">
        <w:r>
          <w:rPr>
            <w:noProof/>
            <w:webHidden/>
          </w:rPr>
          <w:t>25</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12" w:author="微软用户" w:date="2014-07-21T17:41:00Z"/>
          <w:rFonts w:asciiTheme="minorHAnsi" w:eastAsiaTheme="minorEastAsia" w:hAnsiTheme="minorHAnsi" w:cstheme="minorBidi"/>
          <w:smallCaps w:val="0"/>
          <w:noProof/>
          <w:szCs w:val="22"/>
        </w:rPr>
      </w:pPr>
      <w:ins w:id="113" w:author="微软用户" w:date="2014-07-21T17:41:00Z">
        <w:r w:rsidRPr="00C84D0A">
          <w:rPr>
            <w:rStyle w:val="a7"/>
            <w:noProof/>
          </w:rPr>
          <w:fldChar w:fldCharType="begin"/>
        </w:r>
        <w:r w:rsidRPr="00C84D0A">
          <w:rPr>
            <w:rStyle w:val="a7"/>
            <w:noProof/>
          </w:rPr>
          <w:instrText xml:space="preserve"> </w:instrText>
        </w:r>
        <w:r>
          <w:rPr>
            <w:noProof/>
          </w:rPr>
          <w:instrText>HYPERLINK \l "_Toc393727853"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3.8</w:t>
        </w:r>
        <w:r>
          <w:rPr>
            <w:rFonts w:asciiTheme="minorHAnsi" w:eastAsiaTheme="minorEastAsia" w:hAnsiTheme="minorHAnsi" w:cstheme="minorBidi"/>
            <w:smallCaps w:val="0"/>
            <w:noProof/>
            <w:szCs w:val="22"/>
          </w:rPr>
          <w:tab/>
        </w:r>
        <w:r w:rsidRPr="00C84D0A">
          <w:rPr>
            <w:rStyle w:val="a7"/>
            <w:rFonts w:hint="eastAsia"/>
            <w:noProof/>
          </w:rPr>
          <w:t>计划发布</w:t>
        </w:r>
        <w:r>
          <w:rPr>
            <w:noProof/>
            <w:webHidden/>
          </w:rPr>
          <w:tab/>
        </w:r>
        <w:r>
          <w:rPr>
            <w:noProof/>
            <w:webHidden/>
          </w:rPr>
          <w:fldChar w:fldCharType="begin"/>
        </w:r>
        <w:r>
          <w:rPr>
            <w:noProof/>
            <w:webHidden/>
          </w:rPr>
          <w:instrText xml:space="preserve"> PAGEREF _Toc393727853 \h </w:instrText>
        </w:r>
        <w:r>
          <w:rPr>
            <w:noProof/>
            <w:webHidden/>
          </w:rPr>
        </w:r>
      </w:ins>
      <w:r>
        <w:rPr>
          <w:noProof/>
          <w:webHidden/>
        </w:rPr>
        <w:fldChar w:fldCharType="separate"/>
      </w:r>
      <w:ins w:id="114" w:author="微软用户" w:date="2014-07-21T17:41:00Z">
        <w:r>
          <w:rPr>
            <w:noProof/>
            <w:webHidden/>
          </w:rPr>
          <w:t>26</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15" w:author="微软用户" w:date="2014-07-21T17:41:00Z"/>
          <w:rFonts w:asciiTheme="minorHAnsi" w:eastAsiaTheme="minorEastAsia" w:hAnsiTheme="minorHAnsi" w:cstheme="minorBidi"/>
          <w:smallCaps w:val="0"/>
          <w:noProof/>
          <w:szCs w:val="22"/>
        </w:rPr>
      </w:pPr>
      <w:ins w:id="116" w:author="微软用户" w:date="2014-07-21T17:41:00Z">
        <w:r w:rsidRPr="00C84D0A">
          <w:rPr>
            <w:rStyle w:val="a7"/>
            <w:noProof/>
          </w:rPr>
          <w:fldChar w:fldCharType="begin"/>
        </w:r>
        <w:r w:rsidRPr="00C84D0A">
          <w:rPr>
            <w:rStyle w:val="a7"/>
            <w:noProof/>
          </w:rPr>
          <w:instrText xml:space="preserve"> </w:instrText>
        </w:r>
        <w:r>
          <w:rPr>
            <w:noProof/>
          </w:rPr>
          <w:instrText>HYPERLINK \l "_Toc393727854"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3.9</w:t>
        </w:r>
        <w:r>
          <w:rPr>
            <w:rFonts w:asciiTheme="minorHAnsi" w:eastAsiaTheme="minorEastAsia" w:hAnsiTheme="minorHAnsi" w:cstheme="minorBidi"/>
            <w:smallCaps w:val="0"/>
            <w:noProof/>
            <w:szCs w:val="22"/>
          </w:rPr>
          <w:tab/>
        </w:r>
        <w:r w:rsidRPr="00C84D0A">
          <w:rPr>
            <w:rStyle w:val="a7"/>
            <w:rFonts w:hint="eastAsia"/>
            <w:noProof/>
          </w:rPr>
          <w:t>停送电</w:t>
        </w:r>
        <w:r>
          <w:rPr>
            <w:noProof/>
            <w:webHidden/>
          </w:rPr>
          <w:tab/>
        </w:r>
        <w:r>
          <w:rPr>
            <w:noProof/>
            <w:webHidden/>
          </w:rPr>
          <w:fldChar w:fldCharType="begin"/>
        </w:r>
        <w:r>
          <w:rPr>
            <w:noProof/>
            <w:webHidden/>
          </w:rPr>
          <w:instrText xml:space="preserve"> PAGEREF _Toc393727854 \h </w:instrText>
        </w:r>
        <w:r>
          <w:rPr>
            <w:noProof/>
            <w:webHidden/>
          </w:rPr>
        </w:r>
      </w:ins>
      <w:r>
        <w:rPr>
          <w:noProof/>
          <w:webHidden/>
        </w:rPr>
        <w:fldChar w:fldCharType="separate"/>
      </w:r>
      <w:ins w:id="117" w:author="微软用户" w:date="2014-07-21T17:41:00Z">
        <w:r>
          <w:rPr>
            <w:noProof/>
            <w:webHidden/>
          </w:rPr>
          <w:t>27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18" w:author="微软用户" w:date="2014-07-21T17:41:00Z"/>
          <w:rFonts w:asciiTheme="minorHAnsi" w:eastAsiaTheme="minorEastAsia" w:hAnsiTheme="minorHAnsi" w:cstheme="minorBidi"/>
          <w:i w:val="0"/>
          <w:noProof/>
          <w:szCs w:val="22"/>
        </w:rPr>
      </w:pPr>
      <w:ins w:id="119" w:author="微软用户" w:date="2014-07-21T17:41:00Z">
        <w:r w:rsidRPr="00C84D0A">
          <w:rPr>
            <w:rStyle w:val="a7"/>
            <w:noProof/>
          </w:rPr>
          <w:fldChar w:fldCharType="begin"/>
        </w:r>
        <w:r w:rsidRPr="00C84D0A">
          <w:rPr>
            <w:rStyle w:val="a7"/>
            <w:noProof/>
          </w:rPr>
          <w:instrText xml:space="preserve"> </w:instrText>
        </w:r>
        <w:r>
          <w:rPr>
            <w:noProof/>
          </w:rPr>
          <w:instrText>HYPERLINK \l "_Toc393727855"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3.9.1</w:t>
        </w:r>
        <w:r>
          <w:rPr>
            <w:rFonts w:asciiTheme="minorHAnsi" w:eastAsiaTheme="minorEastAsia" w:hAnsiTheme="minorHAnsi" w:cstheme="minorBidi"/>
            <w:i w:val="0"/>
            <w:noProof/>
            <w:szCs w:val="22"/>
          </w:rPr>
          <w:tab/>
        </w:r>
        <w:r w:rsidRPr="00C84D0A">
          <w:rPr>
            <w:rStyle w:val="a7"/>
            <w:rFonts w:hint="eastAsia"/>
            <w:noProof/>
          </w:rPr>
          <w:t>正线接触网停送电流程</w:t>
        </w:r>
        <w:r>
          <w:rPr>
            <w:noProof/>
            <w:webHidden/>
          </w:rPr>
          <w:tab/>
        </w:r>
        <w:r>
          <w:rPr>
            <w:noProof/>
            <w:webHidden/>
          </w:rPr>
          <w:fldChar w:fldCharType="begin"/>
        </w:r>
        <w:r>
          <w:rPr>
            <w:noProof/>
            <w:webHidden/>
          </w:rPr>
          <w:instrText xml:space="preserve"> PAGEREF _Toc393727855 \h </w:instrText>
        </w:r>
        <w:r>
          <w:rPr>
            <w:noProof/>
            <w:webHidden/>
          </w:rPr>
        </w:r>
      </w:ins>
      <w:r>
        <w:rPr>
          <w:noProof/>
          <w:webHidden/>
        </w:rPr>
        <w:fldChar w:fldCharType="separate"/>
      </w:r>
      <w:ins w:id="120" w:author="微软用户" w:date="2014-07-21T17:41:00Z">
        <w:r>
          <w:rPr>
            <w:noProof/>
            <w:webHidden/>
          </w:rPr>
          <w:t>27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21" w:author="微软用户" w:date="2014-07-21T17:41:00Z"/>
          <w:rFonts w:asciiTheme="minorHAnsi" w:eastAsiaTheme="minorEastAsia" w:hAnsiTheme="minorHAnsi" w:cstheme="minorBidi"/>
          <w:i w:val="0"/>
          <w:noProof/>
          <w:szCs w:val="22"/>
        </w:rPr>
      </w:pPr>
      <w:ins w:id="122" w:author="微软用户" w:date="2014-07-21T17:41:00Z">
        <w:r w:rsidRPr="00C84D0A">
          <w:rPr>
            <w:rStyle w:val="a7"/>
            <w:noProof/>
          </w:rPr>
          <w:fldChar w:fldCharType="begin"/>
        </w:r>
        <w:r w:rsidRPr="00C84D0A">
          <w:rPr>
            <w:rStyle w:val="a7"/>
            <w:noProof/>
          </w:rPr>
          <w:instrText xml:space="preserve"> </w:instrText>
        </w:r>
        <w:r>
          <w:rPr>
            <w:noProof/>
          </w:rPr>
          <w:instrText>HYPERLINK \l "_Toc393727856"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3.9.2</w:t>
        </w:r>
        <w:r>
          <w:rPr>
            <w:rFonts w:asciiTheme="minorHAnsi" w:eastAsiaTheme="minorEastAsia" w:hAnsiTheme="minorHAnsi" w:cstheme="minorBidi"/>
            <w:i w:val="0"/>
            <w:noProof/>
            <w:szCs w:val="22"/>
          </w:rPr>
          <w:tab/>
        </w:r>
        <w:r w:rsidRPr="00C84D0A">
          <w:rPr>
            <w:rStyle w:val="a7"/>
            <w:rFonts w:hint="eastAsia"/>
            <w:noProof/>
          </w:rPr>
          <w:t>车厂接触网停送电流程</w:t>
        </w:r>
        <w:r>
          <w:rPr>
            <w:noProof/>
            <w:webHidden/>
          </w:rPr>
          <w:tab/>
        </w:r>
        <w:r>
          <w:rPr>
            <w:noProof/>
            <w:webHidden/>
          </w:rPr>
          <w:fldChar w:fldCharType="begin"/>
        </w:r>
        <w:r>
          <w:rPr>
            <w:noProof/>
            <w:webHidden/>
          </w:rPr>
          <w:instrText xml:space="preserve"> PAGEREF _Toc393727856 \h </w:instrText>
        </w:r>
        <w:r>
          <w:rPr>
            <w:noProof/>
            <w:webHidden/>
          </w:rPr>
        </w:r>
      </w:ins>
      <w:r>
        <w:rPr>
          <w:noProof/>
          <w:webHidden/>
        </w:rPr>
        <w:fldChar w:fldCharType="separate"/>
      </w:r>
      <w:ins w:id="123" w:author="微软用户" w:date="2014-07-21T17:41:00Z">
        <w:r>
          <w:rPr>
            <w:noProof/>
            <w:webHidden/>
          </w:rPr>
          <w:t>30</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124" w:author="微软用户" w:date="2014-07-21T17:41:00Z"/>
          <w:rFonts w:asciiTheme="minorHAnsi" w:eastAsiaTheme="minorEastAsia" w:hAnsiTheme="minorHAnsi" w:cstheme="minorBidi"/>
          <w:smallCaps w:val="0"/>
          <w:noProof/>
          <w:szCs w:val="22"/>
        </w:rPr>
      </w:pPr>
      <w:ins w:id="125" w:author="微软用户" w:date="2014-07-21T17:41:00Z">
        <w:r w:rsidRPr="00C84D0A">
          <w:rPr>
            <w:rStyle w:val="a7"/>
            <w:noProof/>
          </w:rPr>
          <w:fldChar w:fldCharType="begin"/>
        </w:r>
        <w:r w:rsidRPr="00C84D0A">
          <w:rPr>
            <w:rStyle w:val="a7"/>
            <w:noProof/>
          </w:rPr>
          <w:instrText xml:space="preserve"> </w:instrText>
        </w:r>
        <w:r>
          <w:rPr>
            <w:noProof/>
          </w:rPr>
          <w:instrText>HYPERLINK \l "_Toc393727857"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3.10</w:t>
        </w:r>
        <w:r>
          <w:rPr>
            <w:rFonts w:asciiTheme="minorHAnsi" w:eastAsiaTheme="minorEastAsia" w:hAnsiTheme="minorHAnsi" w:cstheme="minorBidi"/>
            <w:smallCaps w:val="0"/>
            <w:noProof/>
            <w:szCs w:val="22"/>
          </w:rPr>
          <w:tab/>
        </w:r>
        <w:r w:rsidRPr="00C84D0A">
          <w:rPr>
            <w:rStyle w:val="a7"/>
            <w:rFonts w:hint="eastAsia"/>
            <w:noProof/>
          </w:rPr>
          <w:t>调度命令</w:t>
        </w:r>
        <w:r>
          <w:rPr>
            <w:noProof/>
            <w:webHidden/>
          </w:rPr>
          <w:tab/>
        </w:r>
        <w:r>
          <w:rPr>
            <w:noProof/>
            <w:webHidden/>
          </w:rPr>
          <w:fldChar w:fldCharType="begin"/>
        </w:r>
        <w:r>
          <w:rPr>
            <w:noProof/>
            <w:webHidden/>
          </w:rPr>
          <w:instrText xml:space="preserve"> PAGEREF _Toc393727857 \h </w:instrText>
        </w:r>
        <w:r>
          <w:rPr>
            <w:noProof/>
            <w:webHidden/>
          </w:rPr>
        </w:r>
      </w:ins>
      <w:r>
        <w:rPr>
          <w:noProof/>
          <w:webHidden/>
        </w:rPr>
        <w:fldChar w:fldCharType="separate"/>
      </w:r>
      <w:ins w:id="126" w:author="微软用户" w:date="2014-07-21T17:41:00Z">
        <w:r>
          <w:rPr>
            <w:noProof/>
            <w:webHidden/>
          </w:rPr>
          <w:t>33</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27" w:author="微软用户" w:date="2014-07-21T17:41:00Z"/>
          <w:rFonts w:asciiTheme="minorHAnsi" w:eastAsiaTheme="minorEastAsia" w:hAnsiTheme="minorHAnsi" w:cstheme="minorBidi"/>
          <w:i w:val="0"/>
          <w:noProof/>
          <w:szCs w:val="22"/>
        </w:rPr>
      </w:pPr>
      <w:ins w:id="128" w:author="微软用户" w:date="2014-07-21T17:41:00Z">
        <w:r w:rsidRPr="00C84D0A">
          <w:rPr>
            <w:rStyle w:val="a7"/>
            <w:noProof/>
          </w:rPr>
          <w:fldChar w:fldCharType="begin"/>
        </w:r>
        <w:r w:rsidRPr="00C84D0A">
          <w:rPr>
            <w:rStyle w:val="a7"/>
            <w:noProof/>
          </w:rPr>
          <w:instrText xml:space="preserve"> </w:instrText>
        </w:r>
        <w:r>
          <w:rPr>
            <w:noProof/>
          </w:rPr>
          <w:instrText>HYPERLINK \l "_Toc393727858"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3.10.1</w:t>
        </w:r>
        <w:r>
          <w:rPr>
            <w:rFonts w:asciiTheme="minorHAnsi" w:eastAsiaTheme="minorEastAsia" w:hAnsiTheme="minorHAnsi" w:cstheme="minorBidi"/>
            <w:i w:val="0"/>
            <w:noProof/>
            <w:szCs w:val="22"/>
          </w:rPr>
          <w:tab/>
        </w:r>
        <w:r w:rsidRPr="00C84D0A">
          <w:rPr>
            <w:rStyle w:val="a7"/>
            <w:rFonts w:hint="eastAsia"/>
            <w:noProof/>
          </w:rPr>
          <w:t>调度命令的创建</w:t>
        </w:r>
        <w:r>
          <w:rPr>
            <w:noProof/>
            <w:webHidden/>
          </w:rPr>
          <w:tab/>
        </w:r>
        <w:r>
          <w:rPr>
            <w:noProof/>
            <w:webHidden/>
          </w:rPr>
          <w:fldChar w:fldCharType="begin"/>
        </w:r>
        <w:r>
          <w:rPr>
            <w:noProof/>
            <w:webHidden/>
          </w:rPr>
          <w:instrText xml:space="preserve"> PAGEREF _Toc393727858 \h </w:instrText>
        </w:r>
        <w:r>
          <w:rPr>
            <w:noProof/>
            <w:webHidden/>
          </w:rPr>
        </w:r>
      </w:ins>
      <w:r>
        <w:rPr>
          <w:noProof/>
          <w:webHidden/>
        </w:rPr>
        <w:fldChar w:fldCharType="separate"/>
      </w:r>
      <w:ins w:id="129" w:author="微软用户" w:date="2014-07-21T17:41:00Z">
        <w:r>
          <w:rPr>
            <w:noProof/>
            <w:webHidden/>
          </w:rPr>
          <w:t>34</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30" w:author="微软用户" w:date="2014-07-21T17:41:00Z"/>
          <w:rFonts w:asciiTheme="minorHAnsi" w:eastAsiaTheme="minorEastAsia" w:hAnsiTheme="minorHAnsi" w:cstheme="minorBidi"/>
          <w:i w:val="0"/>
          <w:noProof/>
          <w:szCs w:val="22"/>
        </w:rPr>
      </w:pPr>
      <w:ins w:id="131" w:author="微软用户" w:date="2014-07-21T17:41:00Z">
        <w:r w:rsidRPr="00C84D0A">
          <w:rPr>
            <w:rStyle w:val="a7"/>
            <w:noProof/>
          </w:rPr>
          <w:fldChar w:fldCharType="begin"/>
        </w:r>
        <w:r w:rsidRPr="00C84D0A">
          <w:rPr>
            <w:rStyle w:val="a7"/>
            <w:noProof/>
          </w:rPr>
          <w:instrText xml:space="preserve"> </w:instrText>
        </w:r>
        <w:r>
          <w:rPr>
            <w:noProof/>
          </w:rPr>
          <w:instrText>HYPERLINK \l "_Toc393727859"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3.10.2</w:t>
        </w:r>
        <w:r>
          <w:rPr>
            <w:rFonts w:asciiTheme="minorHAnsi" w:eastAsiaTheme="minorEastAsia" w:hAnsiTheme="minorHAnsi" w:cstheme="minorBidi"/>
            <w:i w:val="0"/>
            <w:noProof/>
            <w:szCs w:val="22"/>
          </w:rPr>
          <w:tab/>
        </w:r>
        <w:r w:rsidRPr="00C84D0A">
          <w:rPr>
            <w:rStyle w:val="a7"/>
            <w:rFonts w:hint="eastAsia"/>
            <w:noProof/>
          </w:rPr>
          <w:t>调度命令的审核反馈</w:t>
        </w:r>
        <w:r>
          <w:rPr>
            <w:noProof/>
            <w:webHidden/>
          </w:rPr>
          <w:tab/>
        </w:r>
        <w:r>
          <w:rPr>
            <w:noProof/>
            <w:webHidden/>
          </w:rPr>
          <w:fldChar w:fldCharType="begin"/>
        </w:r>
        <w:r>
          <w:rPr>
            <w:noProof/>
            <w:webHidden/>
          </w:rPr>
          <w:instrText xml:space="preserve"> PAGEREF _Toc393727859 \h </w:instrText>
        </w:r>
        <w:r>
          <w:rPr>
            <w:noProof/>
            <w:webHidden/>
          </w:rPr>
        </w:r>
      </w:ins>
      <w:r>
        <w:rPr>
          <w:noProof/>
          <w:webHidden/>
        </w:rPr>
        <w:fldChar w:fldCharType="separate"/>
      </w:r>
      <w:ins w:id="132" w:author="微软用户" w:date="2014-07-21T17:41:00Z">
        <w:r>
          <w:rPr>
            <w:noProof/>
            <w:webHidden/>
          </w:rPr>
          <w:t>35</w:t>
        </w:r>
        <w:r>
          <w:rPr>
            <w:noProof/>
            <w:webHidden/>
          </w:rPr>
          <w:fldChar w:fldCharType="end"/>
        </w:r>
        <w:r w:rsidRPr="00C84D0A">
          <w:rPr>
            <w:rStyle w:val="a7"/>
            <w:noProof/>
          </w:rPr>
          <w:fldChar w:fldCharType="end"/>
        </w:r>
      </w:ins>
    </w:p>
    <w:p w:rsidR="000422EF" w:rsidRDefault="000422EF">
      <w:pPr>
        <w:pStyle w:val="22"/>
        <w:tabs>
          <w:tab w:val="left" w:pos="840"/>
          <w:tab w:val="right" w:leader="dot" w:pos="8494"/>
        </w:tabs>
        <w:rPr>
          <w:ins w:id="133" w:author="微软用户" w:date="2014-07-21T17:41:00Z"/>
          <w:rFonts w:asciiTheme="minorHAnsi" w:eastAsiaTheme="minorEastAsia" w:hAnsiTheme="minorHAnsi" w:cstheme="minorBidi"/>
          <w:smallCaps w:val="0"/>
          <w:noProof/>
          <w:szCs w:val="22"/>
        </w:rPr>
      </w:pPr>
      <w:ins w:id="134" w:author="微软用户" w:date="2014-07-21T17:41:00Z">
        <w:r w:rsidRPr="00C84D0A">
          <w:rPr>
            <w:rStyle w:val="a7"/>
            <w:noProof/>
          </w:rPr>
          <w:fldChar w:fldCharType="begin"/>
        </w:r>
        <w:r w:rsidRPr="00C84D0A">
          <w:rPr>
            <w:rStyle w:val="a7"/>
            <w:noProof/>
          </w:rPr>
          <w:instrText xml:space="preserve"> </w:instrText>
        </w:r>
        <w:r>
          <w:rPr>
            <w:noProof/>
          </w:rPr>
          <w:instrText>HYPERLINK \l "_Toc393727860"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w:t>
        </w:r>
        <w:r>
          <w:rPr>
            <w:rFonts w:asciiTheme="minorHAnsi" w:eastAsiaTheme="minorEastAsia" w:hAnsiTheme="minorHAnsi" w:cstheme="minorBidi"/>
            <w:smallCaps w:val="0"/>
            <w:noProof/>
            <w:szCs w:val="22"/>
          </w:rPr>
          <w:tab/>
        </w:r>
        <w:r w:rsidRPr="00C84D0A">
          <w:rPr>
            <w:rStyle w:val="a7"/>
            <w:rFonts w:hint="eastAsia"/>
            <w:noProof/>
          </w:rPr>
          <w:t>车站施工请销点</w:t>
        </w:r>
        <w:r>
          <w:rPr>
            <w:noProof/>
            <w:webHidden/>
          </w:rPr>
          <w:tab/>
        </w:r>
        <w:r>
          <w:rPr>
            <w:noProof/>
            <w:webHidden/>
          </w:rPr>
          <w:fldChar w:fldCharType="begin"/>
        </w:r>
        <w:r>
          <w:rPr>
            <w:noProof/>
            <w:webHidden/>
          </w:rPr>
          <w:instrText xml:space="preserve"> PAGEREF _Toc393727860 \h </w:instrText>
        </w:r>
        <w:r>
          <w:rPr>
            <w:noProof/>
            <w:webHidden/>
          </w:rPr>
        </w:r>
      </w:ins>
      <w:r>
        <w:rPr>
          <w:noProof/>
          <w:webHidden/>
        </w:rPr>
        <w:fldChar w:fldCharType="separate"/>
      </w:r>
      <w:ins w:id="135" w:author="微软用户" w:date="2014-07-21T17:41:00Z">
        <w:r>
          <w:rPr>
            <w:noProof/>
            <w:webHidden/>
          </w:rPr>
          <w:t>36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36" w:author="微软用户" w:date="2014-07-21T17:41:00Z"/>
          <w:rFonts w:asciiTheme="minorHAnsi" w:eastAsiaTheme="minorEastAsia" w:hAnsiTheme="minorHAnsi" w:cstheme="minorBidi"/>
          <w:i w:val="0"/>
          <w:noProof/>
          <w:szCs w:val="22"/>
        </w:rPr>
      </w:pPr>
      <w:ins w:id="137" w:author="微软用户" w:date="2014-07-21T17:41:00Z">
        <w:r w:rsidRPr="00C84D0A">
          <w:rPr>
            <w:rStyle w:val="a7"/>
            <w:noProof/>
          </w:rPr>
          <w:fldChar w:fldCharType="begin"/>
        </w:r>
        <w:r w:rsidRPr="00C84D0A">
          <w:rPr>
            <w:rStyle w:val="a7"/>
            <w:noProof/>
          </w:rPr>
          <w:instrText xml:space="preserve"> </w:instrText>
        </w:r>
        <w:r>
          <w:rPr>
            <w:noProof/>
          </w:rPr>
          <w:instrText>HYPERLINK \l "_Toc393727861"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3.11.1</w:t>
        </w:r>
        <w:r>
          <w:rPr>
            <w:rFonts w:asciiTheme="minorHAnsi" w:eastAsiaTheme="minorEastAsia" w:hAnsiTheme="minorHAnsi" w:cstheme="minorBidi"/>
            <w:i w:val="0"/>
            <w:noProof/>
            <w:szCs w:val="22"/>
          </w:rPr>
          <w:tab/>
        </w:r>
        <w:r w:rsidRPr="00C84D0A">
          <w:rPr>
            <w:rStyle w:val="a7"/>
            <w:rFonts w:hint="eastAsia"/>
            <w:noProof/>
          </w:rPr>
          <w:t>请销点界面</w:t>
        </w:r>
        <w:r>
          <w:rPr>
            <w:noProof/>
            <w:webHidden/>
          </w:rPr>
          <w:tab/>
        </w:r>
        <w:r>
          <w:rPr>
            <w:noProof/>
            <w:webHidden/>
          </w:rPr>
          <w:fldChar w:fldCharType="begin"/>
        </w:r>
        <w:r>
          <w:rPr>
            <w:noProof/>
            <w:webHidden/>
          </w:rPr>
          <w:instrText xml:space="preserve"> PAGEREF _Toc393727861 \h </w:instrText>
        </w:r>
        <w:r>
          <w:rPr>
            <w:noProof/>
            <w:webHidden/>
          </w:rPr>
        </w:r>
      </w:ins>
      <w:r>
        <w:rPr>
          <w:noProof/>
          <w:webHidden/>
        </w:rPr>
        <w:fldChar w:fldCharType="separate"/>
      </w:r>
      <w:ins w:id="138" w:author="微软用户" w:date="2014-07-21T17:41:00Z">
        <w:r>
          <w:rPr>
            <w:noProof/>
            <w:webHidden/>
          </w:rPr>
          <w:t>36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39" w:author="微软用户" w:date="2014-07-21T17:41:00Z"/>
          <w:rFonts w:asciiTheme="minorHAnsi" w:eastAsiaTheme="minorEastAsia" w:hAnsiTheme="minorHAnsi" w:cstheme="minorBidi"/>
          <w:i w:val="0"/>
          <w:noProof/>
          <w:szCs w:val="22"/>
        </w:rPr>
      </w:pPr>
      <w:ins w:id="140" w:author="微软用户" w:date="2014-07-21T17:41:00Z">
        <w:r w:rsidRPr="00C84D0A">
          <w:rPr>
            <w:rStyle w:val="a7"/>
            <w:noProof/>
          </w:rPr>
          <w:fldChar w:fldCharType="begin"/>
        </w:r>
        <w:r w:rsidRPr="00C84D0A">
          <w:rPr>
            <w:rStyle w:val="a7"/>
            <w:noProof/>
          </w:rPr>
          <w:instrText xml:space="preserve"> </w:instrText>
        </w:r>
        <w:r>
          <w:rPr>
            <w:noProof/>
          </w:rPr>
          <w:instrText>HYPERLINK \l "_Toc393727862"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3.11.2</w:t>
        </w:r>
        <w:r>
          <w:rPr>
            <w:rFonts w:asciiTheme="minorHAnsi" w:eastAsiaTheme="minorEastAsia" w:hAnsiTheme="minorHAnsi" w:cstheme="minorBidi"/>
            <w:i w:val="0"/>
            <w:noProof/>
            <w:szCs w:val="22"/>
          </w:rPr>
          <w:tab/>
        </w:r>
        <w:r w:rsidRPr="00C84D0A">
          <w:rPr>
            <w:rStyle w:val="a7"/>
            <w:rFonts w:hint="eastAsia"/>
            <w:noProof/>
          </w:rPr>
          <w:t>施工登记</w:t>
        </w:r>
        <w:r>
          <w:rPr>
            <w:noProof/>
            <w:webHidden/>
          </w:rPr>
          <w:tab/>
        </w:r>
        <w:r>
          <w:rPr>
            <w:noProof/>
            <w:webHidden/>
          </w:rPr>
          <w:fldChar w:fldCharType="begin"/>
        </w:r>
        <w:r>
          <w:rPr>
            <w:noProof/>
            <w:webHidden/>
          </w:rPr>
          <w:instrText xml:space="preserve"> PAGEREF _Toc393727862 \h </w:instrText>
        </w:r>
        <w:r>
          <w:rPr>
            <w:noProof/>
            <w:webHidden/>
          </w:rPr>
        </w:r>
      </w:ins>
      <w:r>
        <w:rPr>
          <w:noProof/>
          <w:webHidden/>
        </w:rPr>
        <w:fldChar w:fldCharType="separate"/>
      </w:r>
      <w:ins w:id="141" w:author="微软用户" w:date="2014-07-21T17:41:00Z">
        <w:r>
          <w:rPr>
            <w:noProof/>
            <w:webHidden/>
          </w:rPr>
          <w:t>37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42" w:author="微软用户" w:date="2014-07-21T17:41:00Z"/>
          <w:rFonts w:asciiTheme="minorHAnsi" w:eastAsiaTheme="minorEastAsia" w:hAnsiTheme="minorHAnsi" w:cstheme="minorBidi"/>
          <w:i w:val="0"/>
          <w:noProof/>
          <w:szCs w:val="22"/>
        </w:rPr>
      </w:pPr>
      <w:ins w:id="143" w:author="微软用户" w:date="2014-07-21T17:41:00Z">
        <w:r w:rsidRPr="00C84D0A">
          <w:rPr>
            <w:rStyle w:val="a7"/>
            <w:noProof/>
          </w:rPr>
          <w:fldChar w:fldCharType="begin"/>
        </w:r>
        <w:r w:rsidRPr="00C84D0A">
          <w:rPr>
            <w:rStyle w:val="a7"/>
            <w:noProof/>
          </w:rPr>
          <w:instrText xml:space="preserve"> </w:instrText>
        </w:r>
        <w:r>
          <w:rPr>
            <w:noProof/>
          </w:rPr>
          <w:instrText>HYPERLINK \l "_Toc393727863"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3.11.3</w:t>
        </w:r>
        <w:r>
          <w:rPr>
            <w:rFonts w:asciiTheme="minorHAnsi" w:eastAsiaTheme="minorEastAsia" w:hAnsiTheme="minorHAnsi" w:cstheme="minorBidi"/>
            <w:i w:val="0"/>
            <w:noProof/>
            <w:szCs w:val="22"/>
          </w:rPr>
          <w:tab/>
        </w:r>
        <w:r w:rsidRPr="00C84D0A">
          <w:rPr>
            <w:rStyle w:val="a7"/>
            <w:rFonts w:hint="eastAsia"/>
            <w:noProof/>
          </w:rPr>
          <w:t>施工请点</w:t>
        </w:r>
        <w:r>
          <w:rPr>
            <w:noProof/>
            <w:webHidden/>
          </w:rPr>
          <w:tab/>
        </w:r>
        <w:r>
          <w:rPr>
            <w:noProof/>
            <w:webHidden/>
          </w:rPr>
          <w:fldChar w:fldCharType="begin"/>
        </w:r>
        <w:r>
          <w:rPr>
            <w:noProof/>
            <w:webHidden/>
          </w:rPr>
          <w:instrText xml:space="preserve"> PAGEREF _Toc393727863 \h </w:instrText>
        </w:r>
        <w:r>
          <w:rPr>
            <w:noProof/>
            <w:webHidden/>
          </w:rPr>
        </w:r>
      </w:ins>
      <w:r>
        <w:rPr>
          <w:noProof/>
          <w:webHidden/>
        </w:rPr>
        <w:fldChar w:fldCharType="separate"/>
      </w:r>
      <w:ins w:id="144" w:author="微软用户" w:date="2014-07-21T17:41:00Z">
        <w:r>
          <w:rPr>
            <w:noProof/>
            <w:webHidden/>
          </w:rPr>
          <w:t>38</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45" w:author="微软用户" w:date="2014-07-21T17:41:00Z"/>
          <w:rFonts w:asciiTheme="minorHAnsi" w:eastAsiaTheme="minorEastAsia" w:hAnsiTheme="minorHAnsi" w:cstheme="minorBidi"/>
          <w:i w:val="0"/>
          <w:noProof/>
          <w:szCs w:val="22"/>
        </w:rPr>
      </w:pPr>
      <w:ins w:id="146" w:author="微软用户" w:date="2014-07-21T17:41:00Z">
        <w:r w:rsidRPr="00C84D0A">
          <w:rPr>
            <w:rStyle w:val="a7"/>
            <w:noProof/>
          </w:rPr>
          <w:fldChar w:fldCharType="begin"/>
        </w:r>
        <w:r w:rsidRPr="00C84D0A">
          <w:rPr>
            <w:rStyle w:val="a7"/>
            <w:noProof/>
          </w:rPr>
          <w:instrText xml:space="preserve"> </w:instrText>
        </w:r>
        <w:r>
          <w:rPr>
            <w:noProof/>
          </w:rPr>
          <w:instrText>HYPERLINK \l "_Toc393727864"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3.11.4</w:t>
        </w:r>
        <w:r>
          <w:rPr>
            <w:rFonts w:asciiTheme="minorHAnsi" w:eastAsiaTheme="minorEastAsia" w:hAnsiTheme="minorHAnsi" w:cstheme="minorBidi"/>
            <w:i w:val="0"/>
            <w:noProof/>
            <w:szCs w:val="22"/>
          </w:rPr>
          <w:tab/>
        </w:r>
        <w:r w:rsidRPr="00C84D0A">
          <w:rPr>
            <w:rStyle w:val="a7"/>
            <w:rFonts w:hint="eastAsia"/>
            <w:noProof/>
          </w:rPr>
          <w:t>施工销点</w:t>
        </w:r>
        <w:r>
          <w:rPr>
            <w:noProof/>
            <w:webHidden/>
          </w:rPr>
          <w:tab/>
        </w:r>
        <w:r>
          <w:rPr>
            <w:noProof/>
            <w:webHidden/>
          </w:rPr>
          <w:fldChar w:fldCharType="begin"/>
        </w:r>
        <w:r>
          <w:rPr>
            <w:noProof/>
            <w:webHidden/>
          </w:rPr>
          <w:instrText xml:space="preserve"> PAGEREF _Toc393727864 \h </w:instrText>
        </w:r>
        <w:r>
          <w:rPr>
            <w:noProof/>
            <w:webHidden/>
          </w:rPr>
        </w:r>
      </w:ins>
      <w:r>
        <w:rPr>
          <w:noProof/>
          <w:webHidden/>
        </w:rPr>
        <w:fldChar w:fldCharType="separate"/>
      </w:r>
      <w:ins w:id="147" w:author="微软用户" w:date="2014-07-21T17:41:00Z">
        <w:r>
          <w:rPr>
            <w:noProof/>
            <w:webHidden/>
          </w:rPr>
          <w:t>39</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48" w:author="微软用户" w:date="2014-07-21T17:41:00Z"/>
          <w:rFonts w:asciiTheme="minorHAnsi" w:eastAsiaTheme="minorEastAsia" w:hAnsiTheme="minorHAnsi" w:cstheme="minorBidi"/>
          <w:i w:val="0"/>
          <w:noProof/>
          <w:szCs w:val="22"/>
        </w:rPr>
      </w:pPr>
      <w:ins w:id="149" w:author="微软用户" w:date="2014-07-21T17:41:00Z">
        <w:r w:rsidRPr="00C84D0A">
          <w:rPr>
            <w:rStyle w:val="a7"/>
            <w:noProof/>
          </w:rPr>
          <w:fldChar w:fldCharType="begin"/>
        </w:r>
        <w:r w:rsidRPr="00C84D0A">
          <w:rPr>
            <w:rStyle w:val="a7"/>
            <w:noProof/>
          </w:rPr>
          <w:instrText xml:space="preserve"> </w:instrText>
        </w:r>
        <w:r>
          <w:rPr>
            <w:noProof/>
          </w:rPr>
          <w:instrText>HYPERLINK \l "_Toc393727865"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3.11.5</w:t>
        </w:r>
        <w:r>
          <w:rPr>
            <w:rFonts w:asciiTheme="minorHAnsi" w:eastAsiaTheme="minorEastAsia" w:hAnsiTheme="minorHAnsi" w:cstheme="minorBidi"/>
            <w:i w:val="0"/>
            <w:noProof/>
            <w:szCs w:val="22"/>
          </w:rPr>
          <w:tab/>
        </w:r>
        <w:r w:rsidRPr="00C84D0A">
          <w:rPr>
            <w:rStyle w:val="a7"/>
            <w:rFonts w:hint="eastAsia"/>
            <w:noProof/>
          </w:rPr>
          <w:t>行调请销点</w:t>
        </w:r>
        <w:r>
          <w:rPr>
            <w:noProof/>
            <w:webHidden/>
          </w:rPr>
          <w:tab/>
        </w:r>
        <w:r>
          <w:rPr>
            <w:noProof/>
            <w:webHidden/>
          </w:rPr>
          <w:fldChar w:fldCharType="begin"/>
        </w:r>
        <w:r>
          <w:rPr>
            <w:noProof/>
            <w:webHidden/>
          </w:rPr>
          <w:instrText xml:space="preserve"> PAGEREF _Toc393727865 \h </w:instrText>
        </w:r>
        <w:r>
          <w:rPr>
            <w:noProof/>
            <w:webHidden/>
          </w:rPr>
        </w:r>
      </w:ins>
      <w:r>
        <w:rPr>
          <w:noProof/>
          <w:webHidden/>
        </w:rPr>
        <w:fldChar w:fldCharType="separate"/>
      </w:r>
      <w:ins w:id="150" w:author="微软用户" w:date="2014-07-21T17:41:00Z">
        <w:r>
          <w:rPr>
            <w:noProof/>
            <w:webHidden/>
          </w:rPr>
          <w:t>39</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51" w:author="微软用户" w:date="2014-07-21T17:41:00Z"/>
          <w:rFonts w:asciiTheme="minorHAnsi" w:eastAsiaTheme="minorEastAsia" w:hAnsiTheme="minorHAnsi" w:cstheme="minorBidi"/>
          <w:i w:val="0"/>
          <w:noProof/>
          <w:szCs w:val="22"/>
        </w:rPr>
      </w:pPr>
      <w:ins w:id="152" w:author="微软用户" w:date="2014-07-21T17:41:00Z">
        <w:r w:rsidRPr="00C84D0A">
          <w:rPr>
            <w:rStyle w:val="a7"/>
            <w:noProof/>
          </w:rPr>
          <w:fldChar w:fldCharType="begin"/>
        </w:r>
        <w:r w:rsidRPr="00C84D0A">
          <w:rPr>
            <w:rStyle w:val="a7"/>
            <w:noProof/>
          </w:rPr>
          <w:instrText xml:space="preserve"> </w:instrText>
        </w:r>
        <w:r>
          <w:rPr>
            <w:noProof/>
          </w:rPr>
          <w:instrText>HYPERLINK \l "_Toc393727866"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3.11.6</w:t>
        </w:r>
        <w:r>
          <w:rPr>
            <w:rFonts w:asciiTheme="minorHAnsi" w:eastAsiaTheme="minorEastAsia" w:hAnsiTheme="minorHAnsi" w:cstheme="minorBidi"/>
            <w:i w:val="0"/>
            <w:noProof/>
            <w:szCs w:val="22"/>
          </w:rPr>
          <w:tab/>
        </w:r>
        <w:r w:rsidRPr="00C84D0A">
          <w:rPr>
            <w:rStyle w:val="a7"/>
            <w:rFonts w:hint="eastAsia"/>
            <w:noProof/>
          </w:rPr>
          <w:t>批准请点</w:t>
        </w:r>
        <w:r>
          <w:rPr>
            <w:noProof/>
            <w:webHidden/>
          </w:rPr>
          <w:tab/>
        </w:r>
        <w:r>
          <w:rPr>
            <w:noProof/>
            <w:webHidden/>
          </w:rPr>
          <w:fldChar w:fldCharType="begin"/>
        </w:r>
        <w:r>
          <w:rPr>
            <w:noProof/>
            <w:webHidden/>
          </w:rPr>
          <w:instrText xml:space="preserve"> PAGEREF _Toc393727866 \h </w:instrText>
        </w:r>
        <w:r>
          <w:rPr>
            <w:noProof/>
            <w:webHidden/>
          </w:rPr>
        </w:r>
      </w:ins>
      <w:r>
        <w:rPr>
          <w:noProof/>
          <w:webHidden/>
        </w:rPr>
        <w:fldChar w:fldCharType="separate"/>
      </w:r>
      <w:ins w:id="153" w:author="微软用户" w:date="2014-07-21T17:41:00Z">
        <w:r>
          <w:rPr>
            <w:noProof/>
            <w:webHidden/>
          </w:rPr>
          <w:t>39</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54" w:author="微软用户" w:date="2014-07-21T17:41:00Z"/>
          <w:rFonts w:asciiTheme="minorHAnsi" w:eastAsiaTheme="minorEastAsia" w:hAnsiTheme="minorHAnsi" w:cstheme="minorBidi"/>
          <w:i w:val="0"/>
          <w:noProof/>
          <w:szCs w:val="22"/>
        </w:rPr>
      </w:pPr>
      <w:ins w:id="155" w:author="微软用户" w:date="2014-07-21T17:41:00Z">
        <w:r w:rsidRPr="00C84D0A">
          <w:rPr>
            <w:rStyle w:val="a7"/>
            <w:noProof/>
          </w:rPr>
          <w:fldChar w:fldCharType="begin"/>
        </w:r>
        <w:r w:rsidRPr="00C84D0A">
          <w:rPr>
            <w:rStyle w:val="a7"/>
            <w:noProof/>
          </w:rPr>
          <w:instrText xml:space="preserve"> </w:instrText>
        </w:r>
        <w:r>
          <w:rPr>
            <w:noProof/>
          </w:rPr>
          <w:instrText>HYPERLINK \l "_Toc393727867"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3.11.7</w:t>
        </w:r>
        <w:r>
          <w:rPr>
            <w:rFonts w:asciiTheme="minorHAnsi" w:eastAsiaTheme="minorEastAsia" w:hAnsiTheme="minorHAnsi" w:cstheme="minorBidi"/>
            <w:i w:val="0"/>
            <w:noProof/>
            <w:szCs w:val="22"/>
          </w:rPr>
          <w:tab/>
        </w:r>
        <w:r w:rsidRPr="00C84D0A">
          <w:rPr>
            <w:rStyle w:val="a7"/>
            <w:rFonts w:hint="eastAsia"/>
            <w:noProof/>
          </w:rPr>
          <w:t>批准销点</w:t>
        </w:r>
        <w:r>
          <w:rPr>
            <w:noProof/>
            <w:webHidden/>
          </w:rPr>
          <w:tab/>
        </w:r>
        <w:r>
          <w:rPr>
            <w:noProof/>
            <w:webHidden/>
          </w:rPr>
          <w:fldChar w:fldCharType="begin"/>
        </w:r>
        <w:r>
          <w:rPr>
            <w:noProof/>
            <w:webHidden/>
          </w:rPr>
          <w:instrText xml:space="preserve"> PAGEREF _Toc393727867 \h </w:instrText>
        </w:r>
        <w:r>
          <w:rPr>
            <w:noProof/>
            <w:webHidden/>
          </w:rPr>
        </w:r>
      </w:ins>
      <w:r>
        <w:rPr>
          <w:noProof/>
          <w:webHidden/>
        </w:rPr>
        <w:fldChar w:fldCharType="separate"/>
      </w:r>
      <w:ins w:id="156" w:author="微软用户" w:date="2014-07-21T17:41:00Z">
        <w:r>
          <w:rPr>
            <w:noProof/>
            <w:webHidden/>
          </w:rPr>
          <w:t>40</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157" w:author="微软用户" w:date="2014-07-21T17:41:00Z"/>
          <w:rFonts w:asciiTheme="minorHAnsi" w:eastAsiaTheme="minorEastAsia" w:hAnsiTheme="minorHAnsi" w:cstheme="minorBidi"/>
          <w:smallCaps w:val="0"/>
          <w:noProof/>
          <w:szCs w:val="22"/>
        </w:rPr>
      </w:pPr>
      <w:ins w:id="158" w:author="微软用户" w:date="2014-07-21T17:41:00Z">
        <w:r w:rsidRPr="00C84D0A">
          <w:rPr>
            <w:rStyle w:val="a7"/>
            <w:noProof/>
          </w:rPr>
          <w:fldChar w:fldCharType="begin"/>
        </w:r>
        <w:r w:rsidRPr="00C84D0A">
          <w:rPr>
            <w:rStyle w:val="a7"/>
            <w:noProof/>
          </w:rPr>
          <w:instrText xml:space="preserve"> </w:instrText>
        </w:r>
        <w:r>
          <w:rPr>
            <w:noProof/>
          </w:rPr>
          <w:instrText>HYPERLINK \l "_Toc393727868"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w:t>
        </w:r>
        <w:r>
          <w:rPr>
            <w:rFonts w:asciiTheme="minorHAnsi" w:eastAsiaTheme="minorEastAsia" w:hAnsiTheme="minorHAnsi" w:cstheme="minorBidi"/>
            <w:smallCaps w:val="0"/>
            <w:noProof/>
            <w:szCs w:val="22"/>
          </w:rPr>
          <w:tab/>
        </w:r>
        <w:r w:rsidRPr="00C84D0A">
          <w:rPr>
            <w:rStyle w:val="a7"/>
            <w:rFonts w:hint="eastAsia"/>
            <w:noProof/>
          </w:rPr>
          <w:t>车厂施工请销点</w:t>
        </w:r>
        <w:r>
          <w:rPr>
            <w:noProof/>
            <w:webHidden/>
          </w:rPr>
          <w:tab/>
        </w:r>
        <w:r>
          <w:rPr>
            <w:noProof/>
            <w:webHidden/>
          </w:rPr>
          <w:fldChar w:fldCharType="begin"/>
        </w:r>
        <w:r>
          <w:rPr>
            <w:noProof/>
            <w:webHidden/>
          </w:rPr>
          <w:instrText xml:space="preserve"> PAGEREF _Toc393727868 \h </w:instrText>
        </w:r>
        <w:r>
          <w:rPr>
            <w:noProof/>
            <w:webHidden/>
          </w:rPr>
        </w:r>
      </w:ins>
      <w:r>
        <w:rPr>
          <w:noProof/>
          <w:webHidden/>
        </w:rPr>
        <w:fldChar w:fldCharType="separate"/>
      </w:r>
      <w:ins w:id="159" w:author="微软用户" w:date="2014-07-21T17:41:00Z">
        <w:r>
          <w:rPr>
            <w:noProof/>
            <w:webHidden/>
          </w:rPr>
          <w:t>40</w:t>
        </w:r>
        <w:r>
          <w:rPr>
            <w:noProof/>
            <w:webHidden/>
          </w:rPr>
          <w:fldChar w:fldCharType="end"/>
        </w:r>
        <w:r w:rsidRPr="00C84D0A">
          <w:rPr>
            <w:rStyle w:val="a7"/>
            <w:noProof/>
          </w:rPr>
          <w:fldChar w:fldCharType="end"/>
        </w:r>
      </w:ins>
    </w:p>
    <w:p w:rsidR="000422EF" w:rsidRDefault="000422EF">
      <w:pPr>
        <w:pStyle w:val="32"/>
        <w:tabs>
          <w:tab w:val="left" w:pos="1470"/>
          <w:tab w:val="right" w:leader="dot" w:pos="8494"/>
        </w:tabs>
        <w:rPr>
          <w:ins w:id="160" w:author="微软用户" w:date="2014-07-21T17:41:00Z"/>
          <w:rFonts w:asciiTheme="minorHAnsi" w:eastAsiaTheme="minorEastAsia" w:hAnsiTheme="minorHAnsi" w:cstheme="minorBidi"/>
          <w:i w:val="0"/>
          <w:noProof/>
          <w:szCs w:val="22"/>
        </w:rPr>
      </w:pPr>
      <w:ins w:id="161" w:author="微软用户" w:date="2014-07-21T17:41:00Z">
        <w:r w:rsidRPr="00C84D0A">
          <w:rPr>
            <w:rStyle w:val="a7"/>
            <w:noProof/>
          </w:rPr>
          <w:fldChar w:fldCharType="begin"/>
        </w:r>
        <w:r w:rsidRPr="00C84D0A">
          <w:rPr>
            <w:rStyle w:val="a7"/>
            <w:noProof/>
          </w:rPr>
          <w:instrText xml:space="preserve"> </w:instrText>
        </w:r>
        <w:r>
          <w:rPr>
            <w:noProof/>
          </w:rPr>
          <w:instrText>HYPERLINK \l "_Toc393727869"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rFonts w:ascii="宋体" w:hAnsi="宋体" w:cs="宋体"/>
            <w:noProof/>
          </w:rPr>
          <w:t>3.12.1</w:t>
        </w:r>
        <w:r>
          <w:rPr>
            <w:rFonts w:asciiTheme="minorHAnsi" w:eastAsiaTheme="minorEastAsia" w:hAnsiTheme="minorHAnsi" w:cstheme="minorBidi"/>
            <w:i w:val="0"/>
            <w:noProof/>
            <w:szCs w:val="22"/>
          </w:rPr>
          <w:tab/>
        </w:r>
        <w:r w:rsidRPr="00C84D0A">
          <w:rPr>
            <w:rStyle w:val="a7"/>
            <w:rFonts w:ascii="宋体" w:hAnsi="宋体" w:cs="宋体" w:hint="eastAsia"/>
            <w:noProof/>
          </w:rPr>
          <w:t>施工登记</w:t>
        </w:r>
        <w:r>
          <w:rPr>
            <w:noProof/>
            <w:webHidden/>
          </w:rPr>
          <w:tab/>
        </w:r>
        <w:r>
          <w:rPr>
            <w:noProof/>
            <w:webHidden/>
          </w:rPr>
          <w:fldChar w:fldCharType="begin"/>
        </w:r>
        <w:r>
          <w:rPr>
            <w:noProof/>
            <w:webHidden/>
          </w:rPr>
          <w:instrText xml:space="preserve"> PAGEREF _Toc393727869 \h </w:instrText>
        </w:r>
        <w:r>
          <w:rPr>
            <w:noProof/>
            <w:webHidden/>
          </w:rPr>
        </w:r>
      </w:ins>
      <w:r>
        <w:rPr>
          <w:noProof/>
          <w:webHidden/>
        </w:rPr>
        <w:fldChar w:fldCharType="separate"/>
      </w:r>
      <w:ins w:id="162" w:author="微软用户" w:date="2014-07-21T17:41:00Z">
        <w:r>
          <w:rPr>
            <w:noProof/>
            <w:webHidden/>
          </w:rPr>
          <w:t>41</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63" w:author="微软用户" w:date="2014-07-21T17:41:00Z"/>
          <w:rFonts w:asciiTheme="minorHAnsi" w:eastAsiaTheme="minorEastAsia" w:hAnsiTheme="minorHAnsi" w:cstheme="minorBidi"/>
          <w:i w:val="0"/>
          <w:noProof/>
          <w:szCs w:val="22"/>
        </w:rPr>
      </w:pPr>
      <w:ins w:id="164" w:author="微软用户" w:date="2014-07-21T17:41:00Z">
        <w:r w:rsidRPr="00C84D0A">
          <w:rPr>
            <w:rStyle w:val="a7"/>
            <w:noProof/>
          </w:rPr>
          <w:fldChar w:fldCharType="begin"/>
        </w:r>
        <w:r w:rsidRPr="00C84D0A">
          <w:rPr>
            <w:rStyle w:val="a7"/>
            <w:noProof/>
          </w:rPr>
          <w:instrText xml:space="preserve"> </w:instrText>
        </w:r>
        <w:r>
          <w:rPr>
            <w:noProof/>
          </w:rPr>
          <w:instrText>HYPERLINK \l "_Toc393727870"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3.12.2</w:t>
        </w:r>
        <w:r>
          <w:rPr>
            <w:rFonts w:asciiTheme="minorHAnsi" w:eastAsiaTheme="minorEastAsia" w:hAnsiTheme="minorHAnsi" w:cstheme="minorBidi"/>
            <w:i w:val="0"/>
            <w:noProof/>
            <w:szCs w:val="22"/>
          </w:rPr>
          <w:tab/>
        </w:r>
        <w:r w:rsidRPr="00C84D0A">
          <w:rPr>
            <w:rStyle w:val="a7"/>
            <w:rFonts w:hint="eastAsia"/>
            <w:noProof/>
          </w:rPr>
          <w:t>施工请点</w:t>
        </w:r>
        <w:r>
          <w:rPr>
            <w:noProof/>
            <w:webHidden/>
          </w:rPr>
          <w:tab/>
        </w:r>
        <w:r>
          <w:rPr>
            <w:noProof/>
            <w:webHidden/>
          </w:rPr>
          <w:fldChar w:fldCharType="begin"/>
        </w:r>
        <w:r>
          <w:rPr>
            <w:noProof/>
            <w:webHidden/>
          </w:rPr>
          <w:instrText xml:space="preserve"> PAGEREF _Toc393727870 \h </w:instrText>
        </w:r>
        <w:r>
          <w:rPr>
            <w:noProof/>
            <w:webHidden/>
          </w:rPr>
        </w:r>
      </w:ins>
      <w:r>
        <w:rPr>
          <w:noProof/>
          <w:webHidden/>
        </w:rPr>
        <w:fldChar w:fldCharType="separate"/>
      </w:r>
      <w:ins w:id="165" w:author="微软用户" w:date="2014-07-21T17:41:00Z">
        <w:r>
          <w:rPr>
            <w:noProof/>
            <w:webHidden/>
          </w:rPr>
          <w:t>42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66" w:author="微软用户" w:date="2014-07-21T17:41:00Z"/>
          <w:rFonts w:asciiTheme="minorHAnsi" w:eastAsiaTheme="minorEastAsia" w:hAnsiTheme="minorHAnsi" w:cstheme="minorBidi"/>
          <w:i w:val="0"/>
          <w:noProof/>
          <w:szCs w:val="22"/>
        </w:rPr>
      </w:pPr>
      <w:ins w:id="167" w:author="微软用户" w:date="2014-07-21T17:41:00Z">
        <w:r w:rsidRPr="00C84D0A">
          <w:rPr>
            <w:rStyle w:val="a7"/>
            <w:noProof/>
          </w:rPr>
          <w:fldChar w:fldCharType="begin"/>
        </w:r>
        <w:r w:rsidRPr="00C84D0A">
          <w:rPr>
            <w:rStyle w:val="a7"/>
            <w:noProof/>
          </w:rPr>
          <w:instrText xml:space="preserve"> </w:instrText>
        </w:r>
        <w:r>
          <w:rPr>
            <w:noProof/>
          </w:rPr>
          <w:instrText>HYPERLINK \l "_Toc393727871"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3.12.3</w:t>
        </w:r>
        <w:r>
          <w:rPr>
            <w:rFonts w:asciiTheme="minorHAnsi" w:eastAsiaTheme="minorEastAsia" w:hAnsiTheme="minorHAnsi" w:cstheme="minorBidi"/>
            <w:i w:val="0"/>
            <w:noProof/>
            <w:szCs w:val="22"/>
          </w:rPr>
          <w:tab/>
        </w:r>
        <w:r w:rsidRPr="00C84D0A">
          <w:rPr>
            <w:rStyle w:val="a7"/>
            <w:rFonts w:hint="eastAsia"/>
            <w:noProof/>
          </w:rPr>
          <w:t>施工销点</w:t>
        </w:r>
        <w:r>
          <w:rPr>
            <w:noProof/>
            <w:webHidden/>
          </w:rPr>
          <w:tab/>
        </w:r>
        <w:r>
          <w:rPr>
            <w:noProof/>
            <w:webHidden/>
          </w:rPr>
          <w:fldChar w:fldCharType="begin"/>
        </w:r>
        <w:r>
          <w:rPr>
            <w:noProof/>
            <w:webHidden/>
          </w:rPr>
          <w:instrText xml:space="preserve"> PAGEREF _Toc393727871 \h </w:instrText>
        </w:r>
        <w:r>
          <w:rPr>
            <w:noProof/>
            <w:webHidden/>
          </w:rPr>
        </w:r>
      </w:ins>
      <w:r>
        <w:rPr>
          <w:noProof/>
          <w:webHidden/>
        </w:rPr>
        <w:fldChar w:fldCharType="separate"/>
      </w:r>
      <w:ins w:id="168" w:author="微软用户" w:date="2014-07-21T17:41:00Z">
        <w:r>
          <w:rPr>
            <w:noProof/>
            <w:webHidden/>
          </w:rPr>
          <w:t>42</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69" w:author="微软用户" w:date="2014-07-21T17:41:00Z"/>
          <w:rFonts w:asciiTheme="minorHAnsi" w:eastAsiaTheme="minorEastAsia" w:hAnsiTheme="minorHAnsi" w:cstheme="minorBidi"/>
          <w:i w:val="0"/>
          <w:noProof/>
          <w:szCs w:val="22"/>
        </w:rPr>
      </w:pPr>
      <w:ins w:id="170" w:author="微软用户" w:date="2014-07-21T17:41:00Z">
        <w:r w:rsidRPr="00C84D0A">
          <w:rPr>
            <w:rStyle w:val="a7"/>
            <w:noProof/>
          </w:rPr>
          <w:fldChar w:fldCharType="begin"/>
        </w:r>
        <w:r w:rsidRPr="00C84D0A">
          <w:rPr>
            <w:rStyle w:val="a7"/>
            <w:noProof/>
          </w:rPr>
          <w:instrText xml:space="preserve"> </w:instrText>
        </w:r>
        <w:r>
          <w:rPr>
            <w:noProof/>
          </w:rPr>
          <w:instrText>HYPERLINK \l "_Toc393727872"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3.12.4</w:t>
        </w:r>
        <w:r>
          <w:rPr>
            <w:rFonts w:asciiTheme="minorHAnsi" w:eastAsiaTheme="minorEastAsia" w:hAnsiTheme="minorHAnsi" w:cstheme="minorBidi"/>
            <w:i w:val="0"/>
            <w:noProof/>
            <w:szCs w:val="22"/>
          </w:rPr>
          <w:tab/>
        </w:r>
        <w:r w:rsidRPr="00C84D0A">
          <w:rPr>
            <w:rStyle w:val="a7"/>
            <w:rFonts w:hint="eastAsia"/>
            <w:noProof/>
          </w:rPr>
          <w:t>值班主任请销点</w:t>
        </w:r>
        <w:r>
          <w:rPr>
            <w:noProof/>
            <w:webHidden/>
          </w:rPr>
          <w:tab/>
        </w:r>
        <w:r>
          <w:rPr>
            <w:noProof/>
            <w:webHidden/>
          </w:rPr>
          <w:fldChar w:fldCharType="begin"/>
        </w:r>
        <w:r>
          <w:rPr>
            <w:noProof/>
            <w:webHidden/>
          </w:rPr>
          <w:instrText xml:space="preserve"> PAGEREF _Toc393727872 \h </w:instrText>
        </w:r>
        <w:r>
          <w:rPr>
            <w:noProof/>
            <w:webHidden/>
          </w:rPr>
        </w:r>
      </w:ins>
      <w:r>
        <w:rPr>
          <w:noProof/>
          <w:webHidden/>
        </w:rPr>
        <w:fldChar w:fldCharType="separate"/>
      </w:r>
      <w:ins w:id="171" w:author="微软用户" w:date="2014-07-21T17:41:00Z">
        <w:r>
          <w:rPr>
            <w:noProof/>
            <w:webHidden/>
          </w:rPr>
          <w:t>43</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72" w:author="微软用户" w:date="2014-07-21T17:41:00Z"/>
          <w:rFonts w:asciiTheme="minorHAnsi" w:eastAsiaTheme="minorEastAsia" w:hAnsiTheme="minorHAnsi" w:cstheme="minorBidi"/>
          <w:i w:val="0"/>
          <w:noProof/>
          <w:szCs w:val="22"/>
        </w:rPr>
      </w:pPr>
      <w:ins w:id="173" w:author="微软用户" w:date="2014-07-21T17:41:00Z">
        <w:r w:rsidRPr="00C84D0A">
          <w:rPr>
            <w:rStyle w:val="a7"/>
            <w:noProof/>
          </w:rPr>
          <w:fldChar w:fldCharType="begin"/>
        </w:r>
        <w:r w:rsidRPr="00C84D0A">
          <w:rPr>
            <w:rStyle w:val="a7"/>
            <w:noProof/>
          </w:rPr>
          <w:instrText xml:space="preserve"> </w:instrText>
        </w:r>
        <w:r>
          <w:rPr>
            <w:noProof/>
          </w:rPr>
          <w:instrText>HYPERLINK \l "_Toc393727873"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3.12.5</w:t>
        </w:r>
        <w:r>
          <w:rPr>
            <w:rFonts w:asciiTheme="minorHAnsi" w:eastAsiaTheme="minorEastAsia" w:hAnsiTheme="minorHAnsi" w:cstheme="minorBidi"/>
            <w:i w:val="0"/>
            <w:noProof/>
            <w:szCs w:val="22"/>
          </w:rPr>
          <w:tab/>
        </w:r>
        <w:r w:rsidRPr="00C84D0A">
          <w:rPr>
            <w:rStyle w:val="a7"/>
            <w:rFonts w:hint="eastAsia"/>
            <w:noProof/>
          </w:rPr>
          <w:t>批准请点</w:t>
        </w:r>
        <w:r>
          <w:rPr>
            <w:noProof/>
            <w:webHidden/>
          </w:rPr>
          <w:tab/>
        </w:r>
        <w:r>
          <w:rPr>
            <w:noProof/>
            <w:webHidden/>
          </w:rPr>
          <w:fldChar w:fldCharType="begin"/>
        </w:r>
        <w:r>
          <w:rPr>
            <w:noProof/>
            <w:webHidden/>
          </w:rPr>
          <w:instrText xml:space="preserve"> PAGEREF _Toc393727873 \h </w:instrText>
        </w:r>
        <w:r>
          <w:rPr>
            <w:noProof/>
            <w:webHidden/>
          </w:rPr>
        </w:r>
      </w:ins>
      <w:r>
        <w:rPr>
          <w:noProof/>
          <w:webHidden/>
        </w:rPr>
        <w:fldChar w:fldCharType="separate"/>
      </w:r>
      <w:ins w:id="174" w:author="微软用户" w:date="2014-07-21T17:41:00Z">
        <w:r>
          <w:rPr>
            <w:noProof/>
            <w:webHidden/>
          </w:rPr>
          <w:t>43</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75" w:author="微软用户" w:date="2014-07-21T17:41:00Z"/>
          <w:rFonts w:asciiTheme="minorHAnsi" w:eastAsiaTheme="minorEastAsia" w:hAnsiTheme="minorHAnsi" w:cstheme="minorBidi"/>
          <w:i w:val="0"/>
          <w:noProof/>
          <w:szCs w:val="22"/>
        </w:rPr>
      </w:pPr>
      <w:ins w:id="176" w:author="微软用户" w:date="2014-07-21T17:41:00Z">
        <w:r w:rsidRPr="00C84D0A">
          <w:rPr>
            <w:rStyle w:val="a7"/>
            <w:noProof/>
          </w:rPr>
          <w:fldChar w:fldCharType="begin"/>
        </w:r>
        <w:r w:rsidRPr="00C84D0A">
          <w:rPr>
            <w:rStyle w:val="a7"/>
            <w:noProof/>
          </w:rPr>
          <w:instrText xml:space="preserve"> </w:instrText>
        </w:r>
        <w:r>
          <w:rPr>
            <w:noProof/>
          </w:rPr>
          <w:instrText>HYPERLINK \l "_Toc393727874"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3.12.6</w:t>
        </w:r>
        <w:r>
          <w:rPr>
            <w:rFonts w:asciiTheme="minorHAnsi" w:eastAsiaTheme="minorEastAsia" w:hAnsiTheme="minorHAnsi" w:cstheme="minorBidi"/>
            <w:i w:val="0"/>
            <w:noProof/>
            <w:szCs w:val="22"/>
          </w:rPr>
          <w:tab/>
        </w:r>
        <w:r w:rsidRPr="00C84D0A">
          <w:rPr>
            <w:rStyle w:val="a7"/>
            <w:rFonts w:hint="eastAsia"/>
            <w:noProof/>
          </w:rPr>
          <w:t>批准销点</w:t>
        </w:r>
        <w:r>
          <w:rPr>
            <w:noProof/>
            <w:webHidden/>
          </w:rPr>
          <w:tab/>
        </w:r>
        <w:r>
          <w:rPr>
            <w:noProof/>
            <w:webHidden/>
          </w:rPr>
          <w:fldChar w:fldCharType="begin"/>
        </w:r>
        <w:r>
          <w:rPr>
            <w:noProof/>
            <w:webHidden/>
          </w:rPr>
          <w:instrText xml:space="preserve"> PAGEREF _Toc393727874 \h </w:instrText>
        </w:r>
        <w:r>
          <w:rPr>
            <w:noProof/>
            <w:webHidden/>
          </w:rPr>
        </w:r>
      </w:ins>
      <w:r>
        <w:rPr>
          <w:noProof/>
          <w:webHidden/>
        </w:rPr>
        <w:fldChar w:fldCharType="separate"/>
      </w:r>
      <w:ins w:id="177" w:author="微软用户" w:date="2014-07-21T17:41:00Z">
        <w:r>
          <w:rPr>
            <w:noProof/>
            <w:webHidden/>
          </w:rPr>
          <w:t>43</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178" w:author="微软用户" w:date="2014-07-21T17:41:00Z"/>
          <w:rFonts w:asciiTheme="minorHAnsi" w:eastAsiaTheme="minorEastAsia" w:hAnsiTheme="minorHAnsi" w:cstheme="minorBidi"/>
          <w:smallCaps w:val="0"/>
          <w:noProof/>
          <w:szCs w:val="22"/>
        </w:rPr>
      </w:pPr>
      <w:ins w:id="179" w:author="微软用户" w:date="2014-07-21T17:41:00Z">
        <w:r w:rsidRPr="00C84D0A">
          <w:rPr>
            <w:rStyle w:val="a7"/>
            <w:noProof/>
          </w:rPr>
          <w:fldChar w:fldCharType="begin"/>
        </w:r>
        <w:r w:rsidRPr="00C84D0A">
          <w:rPr>
            <w:rStyle w:val="a7"/>
            <w:noProof/>
          </w:rPr>
          <w:instrText xml:space="preserve"> </w:instrText>
        </w:r>
        <w:r>
          <w:rPr>
            <w:noProof/>
          </w:rPr>
          <w:instrText>HYPERLINK \l "_Toc393727875"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w:t>
        </w:r>
        <w:r>
          <w:rPr>
            <w:rFonts w:asciiTheme="minorHAnsi" w:eastAsiaTheme="minorEastAsia" w:hAnsiTheme="minorHAnsi" w:cstheme="minorBidi"/>
            <w:smallCaps w:val="0"/>
            <w:noProof/>
            <w:szCs w:val="22"/>
          </w:rPr>
          <w:tab/>
        </w:r>
        <w:r w:rsidRPr="00C84D0A">
          <w:rPr>
            <w:rStyle w:val="a7"/>
            <w:rFonts w:hint="eastAsia"/>
            <w:noProof/>
          </w:rPr>
          <w:t>电调施工请销点</w:t>
        </w:r>
        <w:r>
          <w:rPr>
            <w:noProof/>
            <w:webHidden/>
          </w:rPr>
          <w:tab/>
        </w:r>
        <w:r>
          <w:rPr>
            <w:noProof/>
            <w:webHidden/>
          </w:rPr>
          <w:fldChar w:fldCharType="begin"/>
        </w:r>
        <w:r>
          <w:rPr>
            <w:noProof/>
            <w:webHidden/>
          </w:rPr>
          <w:instrText xml:space="preserve"> PAGEREF _Toc393727875 \h </w:instrText>
        </w:r>
        <w:r>
          <w:rPr>
            <w:noProof/>
            <w:webHidden/>
          </w:rPr>
        </w:r>
      </w:ins>
      <w:r>
        <w:rPr>
          <w:noProof/>
          <w:webHidden/>
        </w:rPr>
        <w:fldChar w:fldCharType="separate"/>
      </w:r>
      <w:ins w:id="180" w:author="微软用户" w:date="2014-07-21T17:41:00Z">
        <w:r>
          <w:rPr>
            <w:noProof/>
            <w:webHidden/>
          </w:rPr>
          <w:t>44</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81" w:author="微软用户" w:date="2014-07-21T17:41:00Z"/>
          <w:rFonts w:asciiTheme="minorHAnsi" w:eastAsiaTheme="minorEastAsia" w:hAnsiTheme="minorHAnsi" w:cstheme="minorBidi"/>
          <w:i w:val="0"/>
          <w:noProof/>
          <w:szCs w:val="22"/>
        </w:rPr>
      </w:pPr>
      <w:ins w:id="182" w:author="微软用户" w:date="2014-07-21T17:41:00Z">
        <w:r w:rsidRPr="00C84D0A">
          <w:rPr>
            <w:rStyle w:val="a7"/>
            <w:noProof/>
          </w:rPr>
          <w:fldChar w:fldCharType="begin"/>
        </w:r>
        <w:r w:rsidRPr="00C84D0A">
          <w:rPr>
            <w:rStyle w:val="a7"/>
            <w:noProof/>
          </w:rPr>
          <w:instrText xml:space="preserve"> </w:instrText>
        </w:r>
        <w:r>
          <w:rPr>
            <w:noProof/>
          </w:rPr>
          <w:instrText>HYPERLINK \l "_Toc393727876"</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3.13.1</w:t>
        </w:r>
        <w:r>
          <w:rPr>
            <w:rFonts w:asciiTheme="minorHAnsi" w:eastAsiaTheme="minorEastAsia" w:hAnsiTheme="minorHAnsi" w:cstheme="minorBidi"/>
            <w:i w:val="0"/>
            <w:noProof/>
            <w:szCs w:val="22"/>
          </w:rPr>
          <w:tab/>
        </w:r>
        <w:r w:rsidRPr="00C84D0A">
          <w:rPr>
            <w:rStyle w:val="a7"/>
            <w:rFonts w:hint="eastAsia"/>
            <w:noProof/>
          </w:rPr>
          <w:t>施工登记</w:t>
        </w:r>
        <w:r>
          <w:rPr>
            <w:noProof/>
            <w:webHidden/>
          </w:rPr>
          <w:tab/>
        </w:r>
        <w:r>
          <w:rPr>
            <w:noProof/>
            <w:webHidden/>
          </w:rPr>
          <w:fldChar w:fldCharType="begin"/>
        </w:r>
        <w:r>
          <w:rPr>
            <w:noProof/>
            <w:webHidden/>
          </w:rPr>
          <w:instrText xml:space="preserve"> PAGEREF _Toc393727876 \h </w:instrText>
        </w:r>
        <w:r>
          <w:rPr>
            <w:noProof/>
            <w:webHidden/>
          </w:rPr>
        </w:r>
      </w:ins>
      <w:r>
        <w:rPr>
          <w:noProof/>
          <w:webHidden/>
        </w:rPr>
        <w:fldChar w:fldCharType="separate"/>
      </w:r>
      <w:ins w:id="183" w:author="微软用户" w:date="2014-07-21T17:41:00Z">
        <w:r>
          <w:rPr>
            <w:noProof/>
            <w:webHidden/>
          </w:rPr>
          <w:t>45</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84" w:author="微软用户" w:date="2014-07-21T17:41:00Z"/>
          <w:rFonts w:asciiTheme="minorHAnsi" w:eastAsiaTheme="minorEastAsia" w:hAnsiTheme="minorHAnsi" w:cstheme="minorBidi"/>
          <w:i w:val="0"/>
          <w:noProof/>
          <w:szCs w:val="22"/>
        </w:rPr>
      </w:pPr>
      <w:ins w:id="185" w:author="微软用户" w:date="2014-07-21T17:41:00Z">
        <w:r w:rsidRPr="00C84D0A">
          <w:rPr>
            <w:rStyle w:val="a7"/>
            <w:noProof/>
          </w:rPr>
          <w:fldChar w:fldCharType="begin"/>
        </w:r>
        <w:r w:rsidRPr="00C84D0A">
          <w:rPr>
            <w:rStyle w:val="a7"/>
            <w:noProof/>
          </w:rPr>
          <w:instrText xml:space="preserve"> </w:instrText>
        </w:r>
        <w:r>
          <w:rPr>
            <w:noProof/>
          </w:rPr>
          <w:instrText>HYPERLINK \l "_Toc393727877"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3.13.2</w:t>
        </w:r>
        <w:r>
          <w:rPr>
            <w:rFonts w:asciiTheme="minorHAnsi" w:eastAsiaTheme="minorEastAsia" w:hAnsiTheme="minorHAnsi" w:cstheme="minorBidi"/>
            <w:i w:val="0"/>
            <w:noProof/>
            <w:szCs w:val="22"/>
          </w:rPr>
          <w:tab/>
        </w:r>
        <w:r w:rsidRPr="00C84D0A">
          <w:rPr>
            <w:rStyle w:val="a7"/>
            <w:rFonts w:hint="eastAsia"/>
            <w:noProof/>
          </w:rPr>
          <w:t>施工请点</w:t>
        </w:r>
        <w:r>
          <w:rPr>
            <w:noProof/>
            <w:webHidden/>
          </w:rPr>
          <w:tab/>
        </w:r>
        <w:r>
          <w:rPr>
            <w:noProof/>
            <w:webHidden/>
          </w:rPr>
          <w:fldChar w:fldCharType="begin"/>
        </w:r>
        <w:r>
          <w:rPr>
            <w:noProof/>
            <w:webHidden/>
          </w:rPr>
          <w:instrText xml:space="preserve"> PAGEREF _Toc393727877 \h </w:instrText>
        </w:r>
        <w:r>
          <w:rPr>
            <w:noProof/>
            <w:webHidden/>
          </w:rPr>
        </w:r>
      </w:ins>
      <w:r>
        <w:rPr>
          <w:noProof/>
          <w:webHidden/>
        </w:rPr>
        <w:fldChar w:fldCharType="separate"/>
      </w:r>
      <w:ins w:id="186" w:author="微软用户" w:date="2014-07-21T17:41:00Z">
        <w:r>
          <w:rPr>
            <w:noProof/>
            <w:webHidden/>
          </w:rPr>
          <w:t>46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87" w:author="微软用户" w:date="2014-07-21T17:41:00Z"/>
          <w:rFonts w:asciiTheme="minorHAnsi" w:eastAsiaTheme="minorEastAsia" w:hAnsiTheme="minorHAnsi" w:cstheme="minorBidi"/>
          <w:i w:val="0"/>
          <w:noProof/>
          <w:szCs w:val="22"/>
        </w:rPr>
      </w:pPr>
      <w:ins w:id="188" w:author="微软用户" w:date="2014-07-21T17:41:00Z">
        <w:r w:rsidRPr="00C84D0A">
          <w:rPr>
            <w:rStyle w:val="a7"/>
            <w:noProof/>
          </w:rPr>
          <w:fldChar w:fldCharType="begin"/>
        </w:r>
        <w:r w:rsidRPr="00C84D0A">
          <w:rPr>
            <w:rStyle w:val="a7"/>
            <w:noProof/>
          </w:rPr>
          <w:instrText xml:space="preserve"> </w:instrText>
        </w:r>
        <w:r>
          <w:rPr>
            <w:noProof/>
          </w:rPr>
          <w:instrText>HYPERLINK \l "_Toc393727878"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3.13.3</w:t>
        </w:r>
        <w:r>
          <w:rPr>
            <w:rFonts w:asciiTheme="minorHAnsi" w:eastAsiaTheme="minorEastAsia" w:hAnsiTheme="minorHAnsi" w:cstheme="minorBidi"/>
            <w:i w:val="0"/>
            <w:noProof/>
            <w:szCs w:val="22"/>
          </w:rPr>
          <w:tab/>
        </w:r>
        <w:r w:rsidRPr="00C84D0A">
          <w:rPr>
            <w:rStyle w:val="a7"/>
            <w:rFonts w:hint="eastAsia"/>
            <w:noProof/>
          </w:rPr>
          <w:t>施工销点</w:t>
        </w:r>
        <w:r>
          <w:rPr>
            <w:noProof/>
            <w:webHidden/>
          </w:rPr>
          <w:tab/>
        </w:r>
        <w:r>
          <w:rPr>
            <w:noProof/>
            <w:webHidden/>
          </w:rPr>
          <w:fldChar w:fldCharType="begin"/>
        </w:r>
        <w:r>
          <w:rPr>
            <w:noProof/>
            <w:webHidden/>
          </w:rPr>
          <w:instrText xml:space="preserve"> PAGEREF _Toc393727878 \h </w:instrText>
        </w:r>
        <w:r>
          <w:rPr>
            <w:noProof/>
            <w:webHidden/>
          </w:rPr>
        </w:r>
      </w:ins>
      <w:r>
        <w:rPr>
          <w:noProof/>
          <w:webHidden/>
        </w:rPr>
        <w:fldChar w:fldCharType="separate"/>
      </w:r>
      <w:ins w:id="189" w:author="微软用户" w:date="2014-07-21T17:41:00Z">
        <w:r>
          <w:rPr>
            <w:noProof/>
            <w:webHidden/>
          </w:rPr>
          <w:t>46</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90" w:author="微软用户" w:date="2014-07-21T17:41:00Z"/>
          <w:rFonts w:asciiTheme="minorHAnsi" w:eastAsiaTheme="minorEastAsia" w:hAnsiTheme="minorHAnsi" w:cstheme="minorBidi"/>
          <w:i w:val="0"/>
          <w:noProof/>
          <w:szCs w:val="22"/>
        </w:rPr>
      </w:pPr>
      <w:ins w:id="191" w:author="微软用户" w:date="2014-07-21T17:41:00Z">
        <w:r w:rsidRPr="00C84D0A">
          <w:rPr>
            <w:rStyle w:val="a7"/>
            <w:noProof/>
          </w:rPr>
          <w:fldChar w:fldCharType="begin"/>
        </w:r>
        <w:r w:rsidRPr="00C84D0A">
          <w:rPr>
            <w:rStyle w:val="a7"/>
            <w:noProof/>
          </w:rPr>
          <w:instrText xml:space="preserve"> </w:instrText>
        </w:r>
        <w:r>
          <w:rPr>
            <w:noProof/>
          </w:rPr>
          <w:instrText>HYPERLINK \l "_Toc393727879"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3.13.4</w:t>
        </w:r>
        <w:r>
          <w:rPr>
            <w:rFonts w:asciiTheme="minorHAnsi" w:eastAsiaTheme="minorEastAsia" w:hAnsiTheme="minorHAnsi" w:cstheme="minorBidi"/>
            <w:i w:val="0"/>
            <w:noProof/>
            <w:szCs w:val="22"/>
          </w:rPr>
          <w:tab/>
        </w:r>
        <w:r w:rsidRPr="00C84D0A">
          <w:rPr>
            <w:rStyle w:val="a7"/>
            <w:rFonts w:hint="eastAsia"/>
            <w:noProof/>
          </w:rPr>
          <w:t>行调请销点</w:t>
        </w:r>
        <w:r>
          <w:rPr>
            <w:noProof/>
            <w:webHidden/>
          </w:rPr>
          <w:tab/>
        </w:r>
        <w:r>
          <w:rPr>
            <w:noProof/>
            <w:webHidden/>
          </w:rPr>
          <w:fldChar w:fldCharType="begin"/>
        </w:r>
        <w:r>
          <w:rPr>
            <w:noProof/>
            <w:webHidden/>
          </w:rPr>
          <w:instrText xml:space="preserve"> PAGEREF _Toc393727879 \h </w:instrText>
        </w:r>
        <w:r>
          <w:rPr>
            <w:noProof/>
            <w:webHidden/>
          </w:rPr>
        </w:r>
      </w:ins>
      <w:r>
        <w:rPr>
          <w:noProof/>
          <w:webHidden/>
        </w:rPr>
        <w:fldChar w:fldCharType="separate"/>
      </w:r>
      <w:ins w:id="192" w:author="微软用户" w:date="2014-07-21T17:41:00Z">
        <w:r>
          <w:rPr>
            <w:noProof/>
            <w:webHidden/>
          </w:rPr>
          <w:t>47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93" w:author="微软用户" w:date="2014-07-21T17:41:00Z"/>
          <w:rFonts w:asciiTheme="minorHAnsi" w:eastAsiaTheme="minorEastAsia" w:hAnsiTheme="minorHAnsi" w:cstheme="minorBidi"/>
          <w:i w:val="0"/>
          <w:noProof/>
          <w:szCs w:val="22"/>
        </w:rPr>
      </w:pPr>
      <w:ins w:id="194" w:author="微软用户" w:date="2014-07-21T17:41:00Z">
        <w:r w:rsidRPr="00C84D0A">
          <w:rPr>
            <w:rStyle w:val="a7"/>
            <w:noProof/>
          </w:rPr>
          <w:fldChar w:fldCharType="begin"/>
        </w:r>
        <w:r w:rsidRPr="00C84D0A">
          <w:rPr>
            <w:rStyle w:val="a7"/>
            <w:noProof/>
          </w:rPr>
          <w:instrText xml:space="preserve"> </w:instrText>
        </w:r>
        <w:r>
          <w:rPr>
            <w:noProof/>
          </w:rPr>
          <w:instrText>HYPERLINK \l "_Toc393727880"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3.13.5</w:t>
        </w:r>
        <w:r>
          <w:rPr>
            <w:rFonts w:asciiTheme="minorHAnsi" w:eastAsiaTheme="minorEastAsia" w:hAnsiTheme="minorHAnsi" w:cstheme="minorBidi"/>
            <w:i w:val="0"/>
            <w:noProof/>
            <w:szCs w:val="22"/>
          </w:rPr>
          <w:tab/>
        </w:r>
        <w:r w:rsidRPr="00C84D0A">
          <w:rPr>
            <w:rStyle w:val="a7"/>
            <w:rFonts w:hint="eastAsia"/>
            <w:noProof/>
          </w:rPr>
          <w:t>批准请点</w:t>
        </w:r>
        <w:r>
          <w:rPr>
            <w:noProof/>
            <w:webHidden/>
          </w:rPr>
          <w:tab/>
        </w:r>
        <w:r>
          <w:rPr>
            <w:noProof/>
            <w:webHidden/>
          </w:rPr>
          <w:fldChar w:fldCharType="begin"/>
        </w:r>
        <w:r>
          <w:rPr>
            <w:noProof/>
            <w:webHidden/>
          </w:rPr>
          <w:instrText xml:space="preserve"> PAGEREF _Toc393727880 \h </w:instrText>
        </w:r>
        <w:r>
          <w:rPr>
            <w:noProof/>
            <w:webHidden/>
          </w:rPr>
        </w:r>
      </w:ins>
      <w:r>
        <w:rPr>
          <w:noProof/>
          <w:webHidden/>
        </w:rPr>
        <w:fldChar w:fldCharType="separate"/>
      </w:r>
      <w:ins w:id="195" w:author="微软用户" w:date="2014-07-21T17:41:00Z">
        <w:r>
          <w:rPr>
            <w:noProof/>
            <w:webHidden/>
          </w:rPr>
          <w:t>47</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196" w:author="微软用户" w:date="2014-07-21T17:41:00Z"/>
          <w:rFonts w:asciiTheme="minorHAnsi" w:eastAsiaTheme="minorEastAsia" w:hAnsiTheme="minorHAnsi" w:cstheme="minorBidi"/>
          <w:i w:val="0"/>
          <w:noProof/>
          <w:szCs w:val="22"/>
        </w:rPr>
      </w:pPr>
      <w:ins w:id="197" w:author="微软用户" w:date="2014-07-21T17:41:00Z">
        <w:r w:rsidRPr="00C84D0A">
          <w:rPr>
            <w:rStyle w:val="a7"/>
            <w:noProof/>
          </w:rPr>
          <w:fldChar w:fldCharType="begin"/>
        </w:r>
        <w:r w:rsidRPr="00C84D0A">
          <w:rPr>
            <w:rStyle w:val="a7"/>
            <w:noProof/>
          </w:rPr>
          <w:instrText xml:space="preserve"> </w:instrText>
        </w:r>
        <w:r>
          <w:rPr>
            <w:noProof/>
          </w:rPr>
          <w:instrText>HYPERLINK \l "_Toc393727881"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3.13.6</w:t>
        </w:r>
        <w:r>
          <w:rPr>
            <w:rFonts w:asciiTheme="minorHAnsi" w:eastAsiaTheme="minorEastAsia" w:hAnsiTheme="minorHAnsi" w:cstheme="minorBidi"/>
            <w:i w:val="0"/>
            <w:noProof/>
            <w:szCs w:val="22"/>
          </w:rPr>
          <w:tab/>
        </w:r>
        <w:r w:rsidRPr="00C84D0A">
          <w:rPr>
            <w:rStyle w:val="a7"/>
            <w:rFonts w:hint="eastAsia"/>
            <w:noProof/>
          </w:rPr>
          <w:t>批准销点</w:t>
        </w:r>
        <w:r>
          <w:rPr>
            <w:noProof/>
            <w:webHidden/>
          </w:rPr>
          <w:tab/>
        </w:r>
        <w:r>
          <w:rPr>
            <w:noProof/>
            <w:webHidden/>
          </w:rPr>
          <w:fldChar w:fldCharType="begin"/>
        </w:r>
        <w:r>
          <w:rPr>
            <w:noProof/>
            <w:webHidden/>
          </w:rPr>
          <w:instrText xml:space="preserve"> PAGEREF _Toc393727881 \h </w:instrText>
        </w:r>
        <w:r>
          <w:rPr>
            <w:noProof/>
            <w:webHidden/>
          </w:rPr>
        </w:r>
      </w:ins>
      <w:r>
        <w:rPr>
          <w:noProof/>
          <w:webHidden/>
        </w:rPr>
        <w:fldChar w:fldCharType="separate"/>
      </w:r>
      <w:ins w:id="198" w:author="微软用户" w:date="2014-07-21T17:41:00Z">
        <w:r>
          <w:rPr>
            <w:noProof/>
            <w:webHidden/>
          </w:rPr>
          <w:t>47</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199" w:author="微软用户" w:date="2014-07-21T17:41:00Z"/>
          <w:rFonts w:asciiTheme="minorHAnsi" w:eastAsiaTheme="minorEastAsia" w:hAnsiTheme="minorHAnsi" w:cstheme="minorBidi"/>
          <w:smallCaps w:val="0"/>
          <w:noProof/>
          <w:szCs w:val="22"/>
        </w:rPr>
      </w:pPr>
      <w:ins w:id="200" w:author="微软用户" w:date="2014-07-21T17:41:00Z">
        <w:r w:rsidRPr="00C84D0A">
          <w:rPr>
            <w:rStyle w:val="a7"/>
            <w:noProof/>
          </w:rPr>
          <w:fldChar w:fldCharType="begin"/>
        </w:r>
        <w:r w:rsidRPr="00C84D0A">
          <w:rPr>
            <w:rStyle w:val="a7"/>
            <w:noProof/>
          </w:rPr>
          <w:instrText xml:space="preserve"> </w:instrText>
        </w:r>
        <w:r>
          <w:rPr>
            <w:noProof/>
          </w:rPr>
          <w:instrText>HYPERLINK \l "_Toc393727882"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3.14</w:t>
        </w:r>
        <w:r>
          <w:rPr>
            <w:rFonts w:asciiTheme="minorHAnsi" w:eastAsiaTheme="minorEastAsia" w:hAnsiTheme="minorHAnsi" w:cstheme="minorBidi"/>
            <w:smallCaps w:val="0"/>
            <w:noProof/>
            <w:szCs w:val="22"/>
          </w:rPr>
          <w:tab/>
        </w:r>
        <w:r w:rsidRPr="00C84D0A">
          <w:rPr>
            <w:rStyle w:val="a7"/>
            <w:rFonts w:hint="eastAsia"/>
            <w:noProof/>
          </w:rPr>
          <w:t>生产调度施工请销点</w:t>
        </w:r>
        <w:r>
          <w:rPr>
            <w:noProof/>
            <w:webHidden/>
          </w:rPr>
          <w:tab/>
        </w:r>
        <w:r>
          <w:rPr>
            <w:noProof/>
            <w:webHidden/>
          </w:rPr>
          <w:fldChar w:fldCharType="begin"/>
        </w:r>
        <w:r>
          <w:rPr>
            <w:noProof/>
            <w:webHidden/>
          </w:rPr>
          <w:instrText xml:space="preserve"> PAGEREF _Toc393727882 \h </w:instrText>
        </w:r>
        <w:r>
          <w:rPr>
            <w:noProof/>
            <w:webHidden/>
          </w:rPr>
        </w:r>
      </w:ins>
      <w:r>
        <w:rPr>
          <w:noProof/>
          <w:webHidden/>
        </w:rPr>
        <w:fldChar w:fldCharType="separate"/>
      </w:r>
      <w:ins w:id="201" w:author="微软用户" w:date="2014-07-21T17:41:00Z">
        <w:r>
          <w:rPr>
            <w:noProof/>
            <w:webHidden/>
          </w:rPr>
          <w:t>48</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202" w:author="微软用户" w:date="2014-07-21T17:41:00Z"/>
          <w:rFonts w:asciiTheme="minorHAnsi" w:eastAsiaTheme="minorEastAsia" w:hAnsiTheme="minorHAnsi" w:cstheme="minorBidi"/>
          <w:i w:val="0"/>
          <w:noProof/>
          <w:szCs w:val="22"/>
        </w:rPr>
      </w:pPr>
      <w:ins w:id="203" w:author="微软用户" w:date="2014-07-21T17:41:00Z">
        <w:r w:rsidRPr="00C84D0A">
          <w:rPr>
            <w:rStyle w:val="a7"/>
            <w:noProof/>
          </w:rPr>
          <w:fldChar w:fldCharType="begin"/>
        </w:r>
        <w:r w:rsidRPr="00C84D0A">
          <w:rPr>
            <w:rStyle w:val="a7"/>
            <w:noProof/>
          </w:rPr>
          <w:instrText xml:space="preserve"> </w:instrText>
        </w:r>
        <w:r>
          <w:rPr>
            <w:noProof/>
          </w:rPr>
          <w:instrText>HYPERLINK \l "_Toc393727883"</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3.14.1</w:t>
        </w:r>
        <w:r>
          <w:rPr>
            <w:rFonts w:asciiTheme="minorHAnsi" w:eastAsiaTheme="minorEastAsia" w:hAnsiTheme="minorHAnsi" w:cstheme="minorBidi"/>
            <w:i w:val="0"/>
            <w:noProof/>
            <w:szCs w:val="22"/>
          </w:rPr>
          <w:tab/>
        </w:r>
        <w:r w:rsidRPr="00C84D0A">
          <w:rPr>
            <w:rStyle w:val="a7"/>
            <w:rFonts w:hint="eastAsia"/>
            <w:noProof/>
          </w:rPr>
          <w:t>施工登记</w:t>
        </w:r>
        <w:r>
          <w:rPr>
            <w:noProof/>
            <w:webHidden/>
          </w:rPr>
          <w:tab/>
        </w:r>
        <w:r>
          <w:rPr>
            <w:noProof/>
            <w:webHidden/>
          </w:rPr>
          <w:fldChar w:fldCharType="begin"/>
        </w:r>
        <w:r>
          <w:rPr>
            <w:noProof/>
            <w:webHidden/>
          </w:rPr>
          <w:instrText xml:space="preserve"> PAGEREF _Toc393727883 \h </w:instrText>
        </w:r>
        <w:r>
          <w:rPr>
            <w:noProof/>
            <w:webHidden/>
          </w:rPr>
        </w:r>
      </w:ins>
      <w:r>
        <w:rPr>
          <w:noProof/>
          <w:webHidden/>
        </w:rPr>
        <w:fldChar w:fldCharType="separate"/>
      </w:r>
      <w:ins w:id="204" w:author="微软用户" w:date="2014-07-21T17:41:00Z">
        <w:r>
          <w:rPr>
            <w:noProof/>
            <w:webHidden/>
          </w:rPr>
          <w:t>49</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205" w:author="微软用户" w:date="2014-07-21T17:41:00Z"/>
          <w:rFonts w:asciiTheme="minorHAnsi" w:eastAsiaTheme="minorEastAsia" w:hAnsiTheme="minorHAnsi" w:cstheme="minorBidi"/>
          <w:i w:val="0"/>
          <w:noProof/>
          <w:szCs w:val="22"/>
        </w:rPr>
      </w:pPr>
      <w:ins w:id="206" w:author="微软用户" w:date="2014-07-21T17:41:00Z">
        <w:r w:rsidRPr="00C84D0A">
          <w:rPr>
            <w:rStyle w:val="a7"/>
            <w:noProof/>
          </w:rPr>
          <w:fldChar w:fldCharType="begin"/>
        </w:r>
        <w:r w:rsidRPr="00C84D0A">
          <w:rPr>
            <w:rStyle w:val="a7"/>
            <w:noProof/>
          </w:rPr>
          <w:instrText xml:space="preserve"> </w:instrText>
        </w:r>
        <w:r>
          <w:rPr>
            <w:noProof/>
          </w:rPr>
          <w:instrText>HYPERLINK \l "_Toc393727884"</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3.14.2</w:t>
        </w:r>
        <w:r>
          <w:rPr>
            <w:rFonts w:asciiTheme="minorHAnsi" w:eastAsiaTheme="minorEastAsia" w:hAnsiTheme="minorHAnsi" w:cstheme="minorBidi"/>
            <w:i w:val="0"/>
            <w:noProof/>
            <w:szCs w:val="22"/>
          </w:rPr>
          <w:tab/>
        </w:r>
        <w:r w:rsidRPr="00C84D0A">
          <w:rPr>
            <w:rStyle w:val="a7"/>
            <w:rFonts w:hint="eastAsia"/>
            <w:noProof/>
          </w:rPr>
          <w:t>施工请点</w:t>
        </w:r>
        <w:r>
          <w:rPr>
            <w:noProof/>
            <w:webHidden/>
          </w:rPr>
          <w:tab/>
        </w:r>
        <w:r>
          <w:rPr>
            <w:noProof/>
            <w:webHidden/>
          </w:rPr>
          <w:fldChar w:fldCharType="begin"/>
        </w:r>
        <w:r>
          <w:rPr>
            <w:noProof/>
            <w:webHidden/>
          </w:rPr>
          <w:instrText xml:space="preserve"> PAGEREF _Toc393727884 \h </w:instrText>
        </w:r>
        <w:r>
          <w:rPr>
            <w:noProof/>
            <w:webHidden/>
          </w:rPr>
        </w:r>
      </w:ins>
      <w:r>
        <w:rPr>
          <w:noProof/>
          <w:webHidden/>
        </w:rPr>
        <w:fldChar w:fldCharType="separate"/>
      </w:r>
      <w:ins w:id="207" w:author="微软用户" w:date="2014-07-21T17:41:00Z">
        <w:r>
          <w:rPr>
            <w:noProof/>
            <w:webHidden/>
          </w:rPr>
          <w:t>49</w:t>
        </w:r>
        <w:r>
          <w:rPr>
            <w:noProof/>
            <w:webHidden/>
          </w:rPr>
          <w:fldChar w:fldCharType="end"/>
        </w:r>
        <w:r w:rsidRPr="00C84D0A">
          <w:rPr>
            <w:rStyle w:val="a7"/>
            <w:noProof/>
          </w:rPr>
          <w:fldChar w:fldCharType="end"/>
        </w:r>
      </w:ins>
    </w:p>
    <w:p w:rsidR="000422EF" w:rsidRDefault="000422EF">
      <w:pPr>
        <w:pStyle w:val="32"/>
        <w:tabs>
          <w:tab w:val="left" w:pos="1260"/>
          <w:tab w:val="right" w:leader="dot" w:pos="8494"/>
        </w:tabs>
        <w:rPr>
          <w:ins w:id="208" w:author="微软用户" w:date="2014-07-21T17:41:00Z"/>
          <w:rFonts w:asciiTheme="minorHAnsi" w:eastAsiaTheme="minorEastAsia" w:hAnsiTheme="minorHAnsi" w:cstheme="minorBidi"/>
          <w:i w:val="0"/>
          <w:noProof/>
          <w:szCs w:val="22"/>
        </w:rPr>
      </w:pPr>
      <w:ins w:id="209" w:author="微软用户" w:date="2014-07-21T17:41:00Z">
        <w:r w:rsidRPr="00C84D0A">
          <w:rPr>
            <w:rStyle w:val="a7"/>
            <w:noProof/>
          </w:rPr>
          <w:fldChar w:fldCharType="begin"/>
        </w:r>
        <w:r w:rsidRPr="00C84D0A">
          <w:rPr>
            <w:rStyle w:val="a7"/>
            <w:noProof/>
          </w:rPr>
          <w:instrText xml:space="preserve"> </w:instrText>
        </w:r>
        <w:r>
          <w:rPr>
            <w:noProof/>
          </w:rPr>
          <w:instrText>HYPERLINK \l "_Toc393727885"</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3.14.3</w:t>
        </w:r>
        <w:r>
          <w:rPr>
            <w:rFonts w:asciiTheme="minorHAnsi" w:eastAsiaTheme="minorEastAsia" w:hAnsiTheme="minorHAnsi" w:cstheme="minorBidi"/>
            <w:i w:val="0"/>
            <w:noProof/>
            <w:szCs w:val="22"/>
          </w:rPr>
          <w:tab/>
        </w:r>
        <w:r w:rsidRPr="00C84D0A">
          <w:rPr>
            <w:rStyle w:val="a7"/>
            <w:rFonts w:hint="eastAsia"/>
            <w:noProof/>
          </w:rPr>
          <w:t>施工销点</w:t>
        </w:r>
        <w:r>
          <w:rPr>
            <w:noProof/>
            <w:webHidden/>
          </w:rPr>
          <w:tab/>
        </w:r>
        <w:r>
          <w:rPr>
            <w:noProof/>
            <w:webHidden/>
          </w:rPr>
          <w:fldChar w:fldCharType="begin"/>
        </w:r>
        <w:r>
          <w:rPr>
            <w:noProof/>
            <w:webHidden/>
          </w:rPr>
          <w:instrText xml:space="preserve"> PAGEREF _Toc393727885 \h </w:instrText>
        </w:r>
        <w:r>
          <w:rPr>
            <w:noProof/>
            <w:webHidden/>
          </w:rPr>
        </w:r>
      </w:ins>
      <w:r>
        <w:rPr>
          <w:noProof/>
          <w:webHidden/>
        </w:rPr>
        <w:fldChar w:fldCharType="separate"/>
      </w:r>
      <w:ins w:id="210" w:author="微软用户" w:date="2014-07-21T17:41:00Z">
        <w:r>
          <w:rPr>
            <w:noProof/>
            <w:webHidden/>
          </w:rPr>
          <w:t>49</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11" w:author="微软用户" w:date="2014-07-21T17:41:00Z"/>
          <w:rFonts w:asciiTheme="minorHAnsi" w:eastAsiaTheme="minorEastAsia" w:hAnsiTheme="minorHAnsi" w:cstheme="minorBidi"/>
          <w:smallCaps w:val="0"/>
          <w:noProof/>
          <w:szCs w:val="22"/>
        </w:rPr>
      </w:pPr>
      <w:ins w:id="212" w:author="微软用户" w:date="2014-07-21T17:41:00Z">
        <w:r w:rsidRPr="00C84D0A">
          <w:rPr>
            <w:rStyle w:val="a7"/>
            <w:noProof/>
          </w:rPr>
          <w:fldChar w:fldCharType="begin"/>
        </w:r>
        <w:r w:rsidRPr="00C84D0A">
          <w:rPr>
            <w:rStyle w:val="a7"/>
            <w:noProof/>
          </w:rPr>
          <w:instrText xml:space="preserve"> </w:instrText>
        </w:r>
        <w:r>
          <w:rPr>
            <w:noProof/>
          </w:rPr>
          <w:instrText>HYPERLINK \l "_Toc393727927"</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3.15</w:t>
        </w:r>
        <w:r>
          <w:rPr>
            <w:rFonts w:asciiTheme="minorHAnsi" w:eastAsiaTheme="minorEastAsia" w:hAnsiTheme="minorHAnsi" w:cstheme="minorBidi"/>
            <w:smallCaps w:val="0"/>
            <w:noProof/>
            <w:szCs w:val="22"/>
          </w:rPr>
          <w:tab/>
        </w:r>
        <w:r w:rsidRPr="00C84D0A">
          <w:rPr>
            <w:rStyle w:val="a7"/>
            <w:rFonts w:hint="eastAsia"/>
            <w:noProof/>
          </w:rPr>
          <w:t>施工一览图</w:t>
        </w:r>
        <w:r>
          <w:rPr>
            <w:noProof/>
            <w:webHidden/>
          </w:rPr>
          <w:tab/>
        </w:r>
        <w:r>
          <w:rPr>
            <w:noProof/>
            <w:webHidden/>
          </w:rPr>
          <w:fldChar w:fldCharType="begin"/>
        </w:r>
        <w:r>
          <w:rPr>
            <w:noProof/>
            <w:webHidden/>
          </w:rPr>
          <w:instrText xml:space="preserve"> PAGEREF _Toc393727927 \h </w:instrText>
        </w:r>
        <w:r>
          <w:rPr>
            <w:noProof/>
            <w:webHidden/>
          </w:rPr>
        </w:r>
      </w:ins>
      <w:r>
        <w:rPr>
          <w:noProof/>
          <w:webHidden/>
        </w:rPr>
        <w:fldChar w:fldCharType="separate"/>
      </w:r>
      <w:ins w:id="213" w:author="微软用户" w:date="2014-07-21T17:41:00Z">
        <w:r>
          <w:rPr>
            <w:noProof/>
            <w:webHidden/>
          </w:rPr>
          <w:t>50</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14" w:author="微软用户" w:date="2014-07-21T17:41:00Z"/>
          <w:rFonts w:asciiTheme="minorHAnsi" w:eastAsiaTheme="minorEastAsia" w:hAnsiTheme="minorHAnsi" w:cstheme="minorBidi"/>
          <w:smallCaps w:val="0"/>
          <w:noProof/>
          <w:szCs w:val="22"/>
        </w:rPr>
      </w:pPr>
      <w:ins w:id="215" w:author="微软用户" w:date="2014-07-21T17:41:00Z">
        <w:r w:rsidRPr="00C84D0A">
          <w:rPr>
            <w:rStyle w:val="a7"/>
            <w:noProof/>
          </w:rPr>
          <w:fldChar w:fldCharType="begin"/>
        </w:r>
        <w:r w:rsidRPr="00C84D0A">
          <w:rPr>
            <w:rStyle w:val="a7"/>
            <w:noProof/>
          </w:rPr>
          <w:instrText xml:space="preserve"> </w:instrText>
        </w:r>
        <w:r>
          <w:rPr>
            <w:noProof/>
          </w:rPr>
          <w:instrText>HYPERLINK \l "_Toc393727928"</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3.16</w:t>
        </w:r>
        <w:r>
          <w:rPr>
            <w:rFonts w:asciiTheme="minorHAnsi" w:eastAsiaTheme="minorEastAsia" w:hAnsiTheme="minorHAnsi" w:cstheme="minorBidi"/>
            <w:smallCaps w:val="0"/>
            <w:noProof/>
            <w:szCs w:val="22"/>
          </w:rPr>
          <w:tab/>
        </w:r>
        <w:r w:rsidRPr="00C84D0A">
          <w:rPr>
            <w:rStyle w:val="a7"/>
            <w:rFonts w:hint="eastAsia"/>
            <w:noProof/>
          </w:rPr>
          <w:t>冲突检测结果显示</w:t>
        </w:r>
        <w:r>
          <w:rPr>
            <w:noProof/>
            <w:webHidden/>
          </w:rPr>
          <w:tab/>
        </w:r>
        <w:r>
          <w:rPr>
            <w:noProof/>
            <w:webHidden/>
          </w:rPr>
          <w:fldChar w:fldCharType="begin"/>
        </w:r>
        <w:r>
          <w:rPr>
            <w:noProof/>
            <w:webHidden/>
          </w:rPr>
          <w:instrText xml:space="preserve"> PAGEREF _Toc393727928 \h </w:instrText>
        </w:r>
        <w:r>
          <w:rPr>
            <w:noProof/>
            <w:webHidden/>
          </w:rPr>
        </w:r>
      </w:ins>
      <w:r>
        <w:rPr>
          <w:noProof/>
          <w:webHidden/>
        </w:rPr>
        <w:fldChar w:fldCharType="separate"/>
      </w:r>
      <w:ins w:id="216" w:author="微软用户" w:date="2014-07-21T17:41:00Z">
        <w:r>
          <w:rPr>
            <w:noProof/>
            <w:webHidden/>
          </w:rPr>
          <w:t>51</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17" w:author="微软用户" w:date="2014-07-21T17:41:00Z"/>
          <w:rFonts w:asciiTheme="minorHAnsi" w:eastAsiaTheme="minorEastAsia" w:hAnsiTheme="minorHAnsi" w:cstheme="minorBidi"/>
          <w:smallCaps w:val="0"/>
          <w:noProof/>
          <w:szCs w:val="22"/>
        </w:rPr>
      </w:pPr>
      <w:ins w:id="218" w:author="微软用户" w:date="2014-07-21T17:41:00Z">
        <w:r w:rsidRPr="00C84D0A">
          <w:rPr>
            <w:rStyle w:val="a7"/>
            <w:noProof/>
          </w:rPr>
          <w:fldChar w:fldCharType="begin"/>
        </w:r>
        <w:r w:rsidRPr="00C84D0A">
          <w:rPr>
            <w:rStyle w:val="a7"/>
            <w:noProof/>
          </w:rPr>
          <w:instrText xml:space="preserve"> </w:instrText>
        </w:r>
        <w:r>
          <w:rPr>
            <w:noProof/>
          </w:rPr>
          <w:instrText>HYPERLINK \l "_Toc393727929"</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3.17</w:t>
        </w:r>
        <w:r>
          <w:rPr>
            <w:rFonts w:asciiTheme="minorHAnsi" w:eastAsiaTheme="minorEastAsia" w:hAnsiTheme="minorHAnsi" w:cstheme="minorBidi"/>
            <w:smallCaps w:val="0"/>
            <w:noProof/>
            <w:szCs w:val="22"/>
          </w:rPr>
          <w:tab/>
        </w:r>
        <w:r w:rsidRPr="00C84D0A">
          <w:rPr>
            <w:rStyle w:val="a7"/>
            <w:rFonts w:hint="eastAsia"/>
            <w:noProof/>
          </w:rPr>
          <w:t>施工计划查看</w:t>
        </w:r>
        <w:r>
          <w:rPr>
            <w:noProof/>
            <w:webHidden/>
          </w:rPr>
          <w:tab/>
        </w:r>
        <w:r>
          <w:rPr>
            <w:noProof/>
            <w:webHidden/>
          </w:rPr>
          <w:fldChar w:fldCharType="begin"/>
        </w:r>
        <w:r>
          <w:rPr>
            <w:noProof/>
            <w:webHidden/>
          </w:rPr>
          <w:instrText xml:space="preserve"> PAGEREF _Toc393727929 \h </w:instrText>
        </w:r>
        <w:r>
          <w:rPr>
            <w:noProof/>
            <w:webHidden/>
          </w:rPr>
        </w:r>
      </w:ins>
      <w:r>
        <w:rPr>
          <w:noProof/>
          <w:webHidden/>
        </w:rPr>
        <w:fldChar w:fldCharType="separate"/>
      </w:r>
      <w:ins w:id="219" w:author="微软用户" w:date="2014-07-21T17:41:00Z">
        <w:r>
          <w:rPr>
            <w:noProof/>
            <w:webHidden/>
          </w:rPr>
          <w:t>52</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20" w:author="微软用户" w:date="2014-07-21T17:41:00Z"/>
          <w:rFonts w:asciiTheme="minorHAnsi" w:eastAsiaTheme="minorEastAsia" w:hAnsiTheme="minorHAnsi" w:cstheme="minorBidi"/>
          <w:smallCaps w:val="0"/>
          <w:noProof/>
          <w:szCs w:val="22"/>
        </w:rPr>
      </w:pPr>
      <w:ins w:id="221" w:author="微软用户" w:date="2014-07-21T17:41:00Z">
        <w:r w:rsidRPr="00C84D0A">
          <w:rPr>
            <w:rStyle w:val="a7"/>
            <w:noProof/>
          </w:rPr>
          <w:fldChar w:fldCharType="begin"/>
        </w:r>
        <w:r w:rsidRPr="00C84D0A">
          <w:rPr>
            <w:rStyle w:val="a7"/>
            <w:noProof/>
          </w:rPr>
          <w:instrText xml:space="preserve"> </w:instrText>
        </w:r>
        <w:r>
          <w:rPr>
            <w:noProof/>
          </w:rPr>
          <w:instrText>HYPERLINK \l "_Toc393727930"</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3.18</w:t>
        </w:r>
        <w:r>
          <w:rPr>
            <w:rFonts w:asciiTheme="minorHAnsi" w:eastAsiaTheme="minorEastAsia" w:hAnsiTheme="minorHAnsi" w:cstheme="minorBidi"/>
            <w:smallCaps w:val="0"/>
            <w:noProof/>
            <w:szCs w:val="22"/>
          </w:rPr>
          <w:tab/>
        </w:r>
        <w:r w:rsidRPr="00C84D0A">
          <w:rPr>
            <w:rStyle w:val="a7"/>
            <w:rFonts w:hint="eastAsia"/>
            <w:noProof/>
          </w:rPr>
          <w:t>施工作业历史记录查看</w:t>
        </w:r>
        <w:r>
          <w:rPr>
            <w:noProof/>
            <w:webHidden/>
          </w:rPr>
          <w:tab/>
        </w:r>
        <w:r>
          <w:rPr>
            <w:noProof/>
            <w:webHidden/>
          </w:rPr>
          <w:fldChar w:fldCharType="begin"/>
        </w:r>
        <w:r>
          <w:rPr>
            <w:noProof/>
            <w:webHidden/>
          </w:rPr>
          <w:instrText xml:space="preserve"> PAGEREF _Toc393727930 \h </w:instrText>
        </w:r>
        <w:r>
          <w:rPr>
            <w:noProof/>
            <w:webHidden/>
          </w:rPr>
        </w:r>
      </w:ins>
      <w:r>
        <w:rPr>
          <w:noProof/>
          <w:webHidden/>
        </w:rPr>
        <w:fldChar w:fldCharType="separate"/>
      </w:r>
      <w:ins w:id="222" w:author="微软用户" w:date="2014-07-21T17:41:00Z">
        <w:r>
          <w:rPr>
            <w:noProof/>
            <w:webHidden/>
          </w:rPr>
          <w:t>52</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23" w:author="微软用户" w:date="2014-07-21T17:41:00Z"/>
          <w:rFonts w:asciiTheme="minorHAnsi" w:eastAsiaTheme="minorEastAsia" w:hAnsiTheme="minorHAnsi" w:cstheme="minorBidi"/>
          <w:smallCaps w:val="0"/>
          <w:noProof/>
          <w:szCs w:val="22"/>
        </w:rPr>
      </w:pPr>
      <w:ins w:id="224" w:author="微软用户" w:date="2014-07-21T17:41:00Z">
        <w:r w:rsidRPr="00C84D0A">
          <w:rPr>
            <w:rStyle w:val="a7"/>
            <w:noProof/>
          </w:rPr>
          <w:fldChar w:fldCharType="begin"/>
        </w:r>
        <w:r w:rsidRPr="00C84D0A">
          <w:rPr>
            <w:rStyle w:val="a7"/>
            <w:noProof/>
          </w:rPr>
          <w:instrText xml:space="preserve"> </w:instrText>
        </w:r>
        <w:r>
          <w:rPr>
            <w:noProof/>
          </w:rPr>
          <w:instrText>HYPERLINK \l "_Toc393727931"</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3.19</w:t>
        </w:r>
        <w:r>
          <w:rPr>
            <w:rFonts w:asciiTheme="minorHAnsi" w:eastAsiaTheme="minorEastAsia" w:hAnsiTheme="minorHAnsi" w:cstheme="minorBidi"/>
            <w:smallCaps w:val="0"/>
            <w:noProof/>
            <w:szCs w:val="22"/>
          </w:rPr>
          <w:tab/>
        </w:r>
        <w:r w:rsidRPr="00C84D0A">
          <w:rPr>
            <w:rStyle w:val="a7"/>
            <w:rFonts w:hint="eastAsia"/>
            <w:noProof/>
          </w:rPr>
          <w:t>调度员代码管理</w:t>
        </w:r>
        <w:r>
          <w:rPr>
            <w:noProof/>
            <w:webHidden/>
          </w:rPr>
          <w:tab/>
        </w:r>
        <w:r>
          <w:rPr>
            <w:noProof/>
            <w:webHidden/>
          </w:rPr>
          <w:fldChar w:fldCharType="begin"/>
        </w:r>
        <w:r>
          <w:rPr>
            <w:noProof/>
            <w:webHidden/>
          </w:rPr>
          <w:instrText xml:space="preserve"> PAGEREF _Toc393727931 \h </w:instrText>
        </w:r>
        <w:r>
          <w:rPr>
            <w:noProof/>
            <w:webHidden/>
          </w:rPr>
        </w:r>
      </w:ins>
      <w:r>
        <w:rPr>
          <w:noProof/>
          <w:webHidden/>
        </w:rPr>
        <w:fldChar w:fldCharType="separate"/>
      </w:r>
      <w:ins w:id="225" w:author="微软用户" w:date="2014-07-21T17:41:00Z">
        <w:r>
          <w:rPr>
            <w:noProof/>
            <w:webHidden/>
          </w:rPr>
          <w:t>53</w:t>
        </w:r>
        <w:r>
          <w:rPr>
            <w:noProof/>
            <w:webHidden/>
          </w:rPr>
          <w:fldChar w:fldCharType="end"/>
        </w:r>
        <w:r w:rsidRPr="00C84D0A">
          <w:rPr>
            <w:rStyle w:val="a7"/>
            <w:noProof/>
          </w:rPr>
          <w:fldChar w:fldCharType="end"/>
        </w:r>
      </w:ins>
    </w:p>
    <w:p w:rsidR="000422EF" w:rsidRDefault="000422EF">
      <w:pPr>
        <w:pStyle w:val="22"/>
        <w:tabs>
          <w:tab w:val="left" w:pos="1050"/>
          <w:tab w:val="right" w:leader="dot" w:pos="8494"/>
        </w:tabs>
        <w:rPr>
          <w:ins w:id="226" w:author="微软用户" w:date="2014-07-21T17:41:00Z"/>
          <w:rFonts w:asciiTheme="minorHAnsi" w:eastAsiaTheme="minorEastAsia" w:hAnsiTheme="minorHAnsi" w:cstheme="minorBidi"/>
          <w:smallCaps w:val="0"/>
          <w:noProof/>
          <w:szCs w:val="22"/>
        </w:rPr>
      </w:pPr>
      <w:ins w:id="227" w:author="微软用户" w:date="2014-07-21T17:41:00Z">
        <w:r w:rsidRPr="00C84D0A">
          <w:rPr>
            <w:rStyle w:val="a7"/>
            <w:noProof/>
          </w:rPr>
          <w:fldChar w:fldCharType="begin"/>
        </w:r>
        <w:r w:rsidRPr="00C84D0A">
          <w:rPr>
            <w:rStyle w:val="a7"/>
            <w:noProof/>
          </w:rPr>
          <w:instrText xml:space="preserve"> </w:instrText>
        </w:r>
        <w:r>
          <w:rPr>
            <w:noProof/>
          </w:rPr>
          <w:instrText>HYPERLINK \l "_Toc393727932"</w:instrText>
        </w:r>
        <w:r w:rsidRPr="00C84D0A">
          <w:rPr>
            <w:rStyle w:val="a7"/>
            <w:noProof/>
          </w:rPr>
          <w:instrText xml:space="preserve"> </w:instrText>
        </w:r>
        <w:r w:rsidRPr="00C84D0A">
          <w:rPr>
            <w:rStyle w:val="a7"/>
            <w:noProof/>
          </w:rPr>
        </w:r>
        <w:r w:rsidRPr="00C84D0A">
          <w:rPr>
            <w:rStyle w:val="a7"/>
            <w:noProof/>
          </w:rPr>
          <w:fldChar w:fldCharType="separate"/>
        </w:r>
        <w:r w:rsidRPr="00C84D0A">
          <w:rPr>
            <w:rStyle w:val="a7"/>
            <w:noProof/>
          </w:rPr>
          <w:t>3.20</w:t>
        </w:r>
        <w:r>
          <w:rPr>
            <w:rFonts w:asciiTheme="minorHAnsi" w:eastAsiaTheme="minorEastAsia" w:hAnsiTheme="minorHAnsi" w:cstheme="minorBidi"/>
            <w:smallCaps w:val="0"/>
            <w:noProof/>
            <w:szCs w:val="22"/>
          </w:rPr>
          <w:tab/>
        </w:r>
        <w:r w:rsidRPr="00C84D0A">
          <w:rPr>
            <w:rStyle w:val="a7"/>
            <w:rFonts w:hint="eastAsia"/>
            <w:noProof/>
          </w:rPr>
          <w:t>车站</w:t>
        </w:r>
        <w:r w:rsidRPr="00C84D0A">
          <w:rPr>
            <w:rStyle w:val="a7"/>
            <w:noProof/>
          </w:rPr>
          <w:t>IP</w:t>
        </w:r>
        <w:r w:rsidRPr="00C84D0A">
          <w:rPr>
            <w:rStyle w:val="a7"/>
            <w:rFonts w:hint="eastAsia"/>
            <w:noProof/>
          </w:rPr>
          <w:t>管理</w:t>
        </w:r>
        <w:r>
          <w:rPr>
            <w:noProof/>
            <w:webHidden/>
          </w:rPr>
          <w:tab/>
        </w:r>
        <w:r>
          <w:rPr>
            <w:noProof/>
            <w:webHidden/>
          </w:rPr>
          <w:fldChar w:fldCharType="begin"/>
        </w:r>
        <w:r>
          <w:rPr>
            <w:noProof/>
            <w:webHidden/>
          </w:rPr>
          <w:instrText xml:space="preserve"> PAGEREF _Toc393727932 \h </w:instrText>
        </w:r>
        <w:r>
          <w:rPr>
            <w:noProof/>
            <w:webHidden/>
          </w:rPr>
        </w:r>
      </w:ins>
      <w:r>
        <w:rPr>
          <w:noProof/>
          <w:webHidden/>
        </w:rPr>
        <w:fldChar w:fldCharType="separate"/>
      </w:r>
      <w:ins w:id="228" w:author="微软用户" w:date="2014-07-21T17:41:00Z">
        <w:r>
          <w:rPr>
            <w:noProof/>
            <w:webHidden/>
          </w:rPr>
          <w:t>54</w:t>
        </w:r>
        <w:r>
          <w:rPr>
            <w:noProof/>
            <w:webHidden/>
          </w:rPr>
          <w:fldChar w:fldCharType="end"/>
        </w:r>
        <w:r w:rsidRPr="00C84D0A">
          <w:rPr>
            <w:rStyle w:val="a7"/>
            <w:noProof/>
          </w:rPr>
          <w:fldChar w:fldCharType="end"/>
        </w:r>
      </w:ins>
    </w:p>
    <w:p w:rsidR="001A03EF" w:rsidDel="00D84088" w:rsidRDefault="00052391">
      <w:pPr>
        <w:pStyle w:val="12"/>
        <w:tabs>
          <w:tab w:val="left" w:pos="420"/>
          <w:tab w:val="right" w:leader="dot" w:pos="8494"/>
        </w:tabs>
        <w:rPr>
          <w:del w:id="229" w:author="微软用户" w:date="2014-07-21T11:59:00Z"/>
          <w:rFonts w:asciiTheme="minorHAnsi" w:eastAsiaTheme="minorEastAsia" w:hAnsiTheme="minorHAnsi" w:cstheme="minorBidi"/>
          <w:b w:val="0"/>
          <w:caps w:val="0"/>
          <w:noProof/>
          <w:szCs w:val="22"/>
        </w:rPr>
      </w:pPr>
      <w:del w:id="230" w:author="微软用户" w:date="2014-07-21T11:59:00Z">
        <w:r w:rsidRPr="00052391">
          <w:rPr>
            <w:noProof/>
            <w:rPrChange w:id="231" w:author="微软用户" w:date="2014-07-21T11:59:00Z">
              <w:rPr>
                <w:rStyle w:val="a7"/>
                <w:noProof/>
              </w:rPr>
            </w:rPrChange>
          </w:rPr>
          <w:lastRenderedPageBreak/>
          <w:delText>1</w:delText>
        </w:r>
        <w:r w:rsidR="001A03EF" w:rsidDel="00D84088">
          <w:rPr>
            <w:rFonts w:asciiTheme="minorHAnsi" w:eastAsiaTheme="minorEastAsia" w:hAnsiTheme="minorHAnsi" w:cstheme="minorBidi"/>
            <w:b w:val="0"/>
            <w:caps w:val="0"/>
            <w:noProof/>
            <w:szCs w:val="22"/>
          </w:rPr>
          <w:tab/>
        </w:r>
        <w:r w:rsidRPr="00052391">
          <w:rPr>
            <w:rFonts w:hint="eastAsia"/>
            <w:noProof/>
            <w:rPrChange w:id="232" w:author="微软用户" w:date="2014-07-21T11:59:00Z">
              <w:rPr>
                <w:rStyle w:val="a7"/>
                <w:rFonts w:hint="eastAsia"/>
                <w:noProof/>
              </w:rPr>
            </w:rPrChange>
          </w:rPr>
          <w:delText>概述</w:delText>
        </w:r>
        <w:r w:rsidR="001A03EF" w:rsidDel="00D84088">
          <w:rPr>
            <w:noProof/>
            <w:webHidden/>
          </w:rPr>
          <w:tab/>
          <w:delText>1</w:delText>
        </w:r>
      </w:del>
    </w:p>
    <w:p w:rsidR="001A03EF" w:rsidDel="00D84088" w:rsidRDefault="00052391">
      <w:pPr>
        <w:pStyle w:val="22"/>
        <w:tabs>
          <w:tab w:val="left" w:pos="840"/>
          <w:tab w:val="right" w:leader="dot" w:pos="8494"/>
        </w:tabs>
        <w:rPr>
          <w:del w:id="233" w:author="微软用户" w:date="2014-07-21T11:59:00Z"/>
          <w:rFonts w:asciiTheme="minorHAnsi" w:eastAsiaTheme="minorEastAsia" w:hAnsiTheme="minorHAnsi" w:cstheme="minorBidi"/>
          <w:smallCaps w:val="0"/>
          <w:noProof/>
          <w:szCs w:val="22"/>
        </w:rPr>
      </w:pPr>
      <w:del w:id="234" w:author="微软用户" w:date="2014-07-21T11:59:00Z">
        <w:r w:rsidRPr="00052391">
          <w:rPr>
            <w:noProof/>
            <w:rPrChange w:id="235" w:author="微软用户" w:date="2014-07-21T11:59:00Z">
              <w:rPr>
                <w:rStyle w:val="a7"/>
                <w:noProof/>
              </w:rPr>
            </w:rPrChange>
          </w:rPr>
          <w:delText>1.1</w:delText>
        </w:r>
        <w:r w:rsidR="001A03EF" w:rsidDel="00D84088">
          <w:rPr>
            <w:rFonts w:asciiTheme="minorHAnsi" w:eastAsiaTheme="minorEastAsia" w:hAnsiTheme="minorHAnsi" w:cstheme="minorBidi"/>
            <w:smallCaps w:val="0"/>
            <w:noProof/>
            <w:szCs w:val="22"/>
          </w:rPr>
          <w:tab/>
        </w:r>
        <w:r w:rsidRPr="00052391">
          <w:rPr>
            <w:rFonts w:hint="eastAsia"/>
            <w:noProof/>
            <w:rPrChange w:id="236" w:author="微软用户" w:date="2014-07-21T11:59:00Z">
              <w:rPr>
                <w:rStyle w:val="a7"/>
                <w:rFonts w:hint="eastAsia"/>
                <w:noProof/>
              </w:rPr>
            </w:rPrChange>
          </w:rPr>
          <w:delText>目的</w:delText>
        </w:r>
        <w:r w:rsidR="001A03EF" w:rsidDel="00D84088">
          <w:rPr>
            <w:noProof/>
            <w:webHidden/>
          </w:rPr>
          <w:tab/>
          <w:delText>1</w:delText>
        </w:r>
      </w:del>
    </w:p>
    <w:p w:rsidR="001A03EF" w:rsidDel="00D84088" w:rsidRDefault="00052391">
      <w:pPr>
        <w:pStyle w:val="22"/>
        <w:tabs>
          <w:tab w:val="left" w:pos="840"/>
          <w:tab w:val="right" w:leader="dot" w:pos="8494"/>
        </w:tabs>
        <w:rPr>
          <w:del w:id="237" w:author="微软用户" w:date="2014-07-21T11:59:00Z"/>
          <w:rFonts w:asciiTheme="minorHAnsi" w:eastAsiaTheme="minorEastAsia" w:hAnsiTheme="minorHAnsi" w:cstheme="minorBidi"/>
          <w:smallCaps w:val="0"/>
          <w:noProof/>
          <w:szCs w:val="22"/>
        </w:rPr>
      </w:pPr>
      <w:del w:id="238" w:author="微软用户" w:date="2014-07-21T11:59:00Z">
        <w:r w:rsidRPr="00052391">
          <w:rPr>
            <w:noProof/>
            <w:rPrChange w:id="239" w:author="微软用户" w:date="2014-07-21T11:59:00Z">
              <w:rPr>
                <w:rStyle w:val="a7"/>
                <w:noProof/>
              </w:rPr>
            </w:rPrChange>
          </w:rPr>
          <w:delText>1.2</w:delText>
        </w:r>
        <w:r w:rsidR="001A03EF" w:rsidDel="00D84088">
          <w:rPr>
            <w:rFonts w:asciiTheme="minorHAnsi" w:eastAsiaTheme="minorEastAsia" w:hAnsiTheme="minorHAnsi" w:cstheme="minorBidi"/>
            <w:smallCaps w:val="0"/>
            <w:noProof/>
            <w:szCs w:val="22"/>
          </w:rPr>
          <w:tab/>
        </w:r>
        <w:r w:rsidRPr="00052391">
          <w:rPr>
            <w:rFonts w:hint="eastAsia"/>
            <w:noProof/>
            <w:rPrChange w:id="240" w:author="微软用户" w:date="2014-07-21T11:59:00Z">
              <w:rPr>
                <w:rStyle w:val="a7"/>
                <w:rFonts w:hint="eastAsia"/>
                <w:noProof/>
              </w:rPr>
            </w:rPrChange>
          </w:rPr>
          <w:delText>适用范围</w:delText>
        </w:r>
        <w:r w:rsidR="001A03EF" w:rsidDel="00D84088">
          <w:rPr>
            <w:noProof/>
            <w:webHidden/>
          </w:rPr>
          <w:tab/>
          <w:delText>1</w:delText>
        </w:r>
      </w:del>
    </w:p>
    <w:p w:rsidR="001A03EF" w:rsidDel="00D84088" w:rsidRDefault="00052391">
      <w:pPr>
        <w:pStyle w:val="22"/>
        <w:tabs>
          <w:tab w:val="left" w:pos="840"/>
          <w:tab w:val="right" w:leader="dot" w:pos="8494"/>
        </w:tabs>
        <w:rPr>
          <w:del w:id="241" w:author="微软用户" w:date="2014-07-21T11:59:00Z"/>
          <w:rFonts w:asciiTheme="minorHAnsi" w:eastAsiaTheme="minorEastAsia" w:hAnsiTheme="minorHAnsi" w:cstheme="minorBidi"/>
          <w:smallCaps w:val="0"/>
          <w:noProof/>
          <w:szCs w:val="22"/>
        </w:rPr>
      </w:pPr>
      <w:del w:id="242" w:author="微软用户" w:date="2014-07-21T11:59:00Z">
        <w:r w:rsidRPr="00052391">
          <w:rPr>
            <w:noProof/>
            <w:rPrChange w:id="243" w:author="微软用户" w:date="2014-07-21T11:59:00Z">
              <w:rPr>
                <w:rStyle w:val="a7"/>
                <w:noProof/>
              </w:rPr>
            </w:rPrChange>
          </w:rPr>
          <w:delText>1.3</w:delText>
        </w:r>
        <w:r w:rsidR="001A03EF" w:rsidDel="00D84088">
          <w:rPr>
            <w:rFonts w:asciiTheme="minorHAnsi" w:eastAsiaTheme="minorEastAsia" w:hAnsiTheme="minorHAnsi" w:cstheme="minorBidi"/>
            <w:smallCaps w:val="0"/>
            <w:noProof/>
            <w:szCs w:val="22"/>
          </w:rPr>
          <w:tab/>
        </w:r>
        <w:r w:rsidRPr="00052391">
          <w:rPr>
            <w:rFonts w:hint="eastAsia"/>
            <w:noProof/>
            <w:rPrChange w:id="244" w:author="微软用户" w:date="2014-07-21T11:59:00Z">
              <w:rPr>
                <w:rStyle w:val="a7"/>
                <w:rFonts w:hint="eastAsia"/>
                <w:noProof/>
              </w:rPr>
            </w:rPrChange>
          </w:rPr>
          <w:delText>主要内容</w:delText>
        </w:r>
        <w:r w:rsidR="001A03EF" w:rsidDel="00D84088">
          <w:rPr>
            <w:noProof/>
            <w:webHidden/>
          </w:rPr>
          <w:tab/>
          <w:delText>1</w:delText>
        </w:r>
      </w:del>
    </w:p>
    <w:p w:rsidR="001A03EF" w:rsidDel="00D84088" w:rsidRDefault="00052391">
      <w:pPr>
        <w:pStyle w:val="22"/>
        <w:tabs>
          <w:tab w:val="left" w:pos="840"/>
          <w:tab w:val="right" w:leader="dot" w:pos="8494"/>
        </w:tabs>
        <w:rPr>
          <w:del w:id="245" w:author="微软用户" w:date="2014-07-21T11:59:00Z"/>
          <w:rFonts w:asciiTheme="minorHAnsi" w:eastAsiaTheme="minorEastAsia" w:hAnsiTheme="minorHAnsi" w:cstheme="minorBidi"/>
          <w:smallCaps w:val="0"/>
          <w:noProof/>
          <w:szCs w:val="22"/>
        </w:rPr>
      </w:pPr>
      <w:del w:id="246" w:author="微软用户" w:date="2014-07-21T11:59:00Z">
        <w:r w:rsidRPr="00052391">
          <w:rPr>
            <w:noProof/>
            <w:rPrChange w:id="247" w:author="微软用户" w:date="2014-07-21T11:59:00Z">
              <w:rPr>
                <w:rStyle w:val="a7"/>
                <w:noProof/>
              </w:rPr>
            </w:rPrChange>
          </w:rPr>
          <w:delText>1.4</w:delText>
        </w:r>
        <w:r w:rsidR="001A03EF" w:rsidDel="00D84088">
          <w:rPr>
            <w:rFonts w:asciiTheme="minorHAnsi" w:eastAsiaTheme="minorEastAsia" w:hAnsiTheme="minorHAnsi" w:cstheme="minorBidi"/>
            <w:smallCaps w:val="0"/>
            <w:noProof/>
            <w:szCs w:val="22"/>
          </w:rPr>
          <w:tab/>
        </w:r>
        <w:r w:rsidRPr="00052391">
          <w:rPr>
            <w:rFonts w:hint="eastAsia"/>
            <w:noProof/>
            <w:rPrChange w:id="248" w:author="微软用户" w:date="2014-07-21T11:59:00Z">
              <w:rPr>
                <w:rStyle w:val="a7"/>
                <w:rFonts w:hint="eastAsia"/>
                <w:noProof/>
              </w:rPr>
            </w:rPrChange>
          </w:rPr>
          <w:delText>版本与更新</w:delText>
        </w:r>
        <w:r w:rsidR="001A03EF" w:rsidDel="00D84088">
          <w:rPr>
            <w:noProof/>
            <w:webHidden/>
          </w:rPr>
          <w:tab/>
          <w:delText>1</w:delText>
        </w:r>
      </w:del>
    </w:p>
    <w:p w:rsidR="001A03EF" w:rsidDel="00D84088" w:rsidRDefault="00052391">
      <w:pPr>
        <w:pStyle w:val="12"/>
        <w:tabs>
          <w:tab w:val="left" w:pos="420"/>
          <w:tab w:val="right" w:leader="dot" w:pos="8494"/>
        </w:tabs>
        <w:rPr>
          <w:del w:id="249" w:author="微软用户" w:date="2014-07-21T11:59:00Z"/>
          <w:rFonts w:asciiTheme="minorHAnsi" w:eastAsiaTheme="minorEastAsia" w:hAnsiTheme="minorHAnsi" w:cstheme="minorBidi"/>
          <w:b w:val="0"/>
          <w:caps w:val="0"/>
          <w:noProof/>
          <w:szCs w:val="22"/>
        </w:rPr>
      </w:pPr>
      <w:del w:id="250" w:author="微软用户" w:date="2014-07-21T11:59:00Z">
        <w:r w:rsidRPr="00052391">
          <w:rPr>
            <w:noProof/>
            <w:rPrChange w:id="251" w:author="微软用户" w:date="2014-07-21T11:59:00Z">
              <w:rPr>
                <w:rStyle w:val="a7"/>
                <w:noProof/>
              </w:rPr>
            </w:rPrChange>
          </w:rPr>
          <w:delText>2</w:delText>
        </w:r>
        <w:r w:rsidR="001A03EF" w:rsidDel="00D84088">
          <w:rPr>
            <w:rFonts w:asciiTheme="minorHAnsi" w:eastAsiaTheme="minorEastAsia" w:hAnsiTheme="minorHAnsi" w:cstheme="minorBidi"/>
            <w:b w:val="0"/>
            <w:caps w:val="0"/>
            <w:noProof/>
            <w:szCs w:val="22"/>
          </w:rPr>
          <w:tab/>
        </w:r>
        <w:r w:rsidRPr="00052391">
          <w:rPr>
            <w:rFonts w:hint="eastAsia"/>
            <w:noProof/>
            <w:rPrChange w:id="252" w:author="微软用户" w:date="2014-07-21T11:59:00Z">
              <w:rPr>
                <w:rStyle w:val="a7"/>
                <w:rFonts w:hint="eastAsia"/>
                <w:noProof/>
              </w:rPr>
            </w:rPrChange>
          </w:rPr>
          <w:delText>系统登录</w:delText>
        </w:r>
        <w:r w:rsidR="001A03EF" w:rsidDel="00D84088">
          <w:rPr>
            <w:noProof/>
            <w:webHidden/>
          </w:rPr>
          <w:tab/>
          <w:delText>1</w:delText>
        </w:r>
      </w:del>
    </w:p>
    <w:p w:rsidR="001A03EF" w:rsidDel="00D84088" w:rsidRDefault="00052391">
      <w:pPr>
        <w:pStyle w:val="22"/>
        <w:tabs>
          <w:tab w:val="left" w:pos="840"/>
          <w:tab w:val="right" w:leader="dot" w:pos="8494"/>
        </w:tabs>
        <w:rPr>
          <w:del w:id="253" w:author="微软用户" w:date="2014-07-21T11:59:00Z"/>
          <w:rFonts w:asciiTheme="minorHAnsi" w:eastAsiaTheme="minorEastAsia" w:hAnsiTheme="minorHAnsi" w:cstheme="minorBidi"/>
          <w:smallCaps w:val="0"/>
          <w:noProof/>
          <w:szCs w:val="22"/>
        </w:rPr>
      </w:pPr>
      <w:del w:id="254" w:author="微软用户" w:date="2014-07-21T11:59:00Z">
        <w:r w:rsidRPr="00052391">
          <w:rPr>
            <w:noProof/>
            <w:rPrChange w:id="255" w:author="微软用户" w:date="2014-07-21T11:59:00Z">
              <w:rPr>
                <w:rStyle w:val="a7"/>
                <w:noProof/>
              </w:rPr>
            </w:rPrChange>
          </w:rPr>
          <w:delText>2.1</w:delText>
        </w:r>
        <w:r w:rsidR="001A03EF" w:rsidDel="00D84088">
          <w:rPr>
            <w:rFonts w:asciiTheme="minorHAnsi" w:eastAsiaTheme="minorEastAsia" w:hAnsiTheme="minorHAnsi" w:cstheme="minorBidi"/>
            <w:smallCaps w:val="0"/>
            <w:noProof/>
            <w:szCs w:val="22"/>
          </w:rPr>
          <w:tab/>
        </w:r>
        <w:r w:rsidRPr="00052391">
          <w:rPr>
            <w:rFonts w:hint="eastAsia"/>
            <w:noProof/>
            <w:rPrChange w:id="256" w:author="微软用户" w:date="2014-07-21T11:59:00Z">
              <w:rPr>
                <w:rStyle w:val="a7"/>
                <w:rFonts w:hint="eastAsia"/>
                <w:noProof/>
              </w:rPr>
            </w:rPrChange>
          </w:rPr>
          <w:delText>登录终端</w:delText>
        </w:r>
        <w:r w:rsidR="001A03EF" w:rsidDel="00D84088">
          <w:rPr>
            <w:noProof/>
            <w:webHidden/>
          </w:rPr>
          <w:tab/>
          <w:delText>1</w:delText>
        </w:r>
      </w:del>
    </w:p>
    <w:p w:rsidR="001A03EF" w:rsidDel="00D84088" w:rsidRDefault="00052391">
      <w:pPr>
        <w:pStyle w:val="22"/>
        <w:tabs>
          <w:tab w:val="left" w:pos="840"/>
          <w:tab w:val="right" w:leader="dot" w:pos="8494"/>
        </w:tabs>
        <w:rPr>
          <w:del w:id="257" w:author="微软用户" w:date="2014-07-21T11:59:00Z"/>
          <w:rFonts w:asciiTheme="minorHAnsi" w:eastAsiaTheme="minorEastAsia" w:hAnsiTheme="minorHAnsi" w:cstheme="minorBidi"/>
          <w:smallCaps w:val="0"/>
          <w:noProof/>
          <w:szCs w:val="22"/>
        </w:rPr>
      </w:pPr>
      <w:del w:id="258" w:author="微软用户" w:date="2014-07-21T11:59:00Z">
        <w:r w:rsidRPr="00052391">
          <w:rPr>
            <w:noProof/>
            <w:rPrChange w:id="259" w:author="微软用户" w:date="2014-07-21T11:59:00Z">
              <w:rPr>
                <w:rStyle w:val="a7"/>
                <w:noProof/>
              </w:rPr>
            </w:rPrChange>
          </w:rPr>
          <w:delText>2.2</w:delText>
        </w:r>
        <w:r w:rsidR="001A03EF" w:rsidDel="00D84088">
          <w:rPr>
            <w:rFonts w:asciiTheme="minorHAnsi" w:eastAsiaTheme="minorEastAsia" w:hAnsiTheme="minorHAnsi" w:cstheme="minorBidi"/>
            <w:smallCaps w:val="0"/>
            <w:noProof/>
            <w:szCs w:val="22"/>
          </w:rPr>
          <w:tab/>
        </w:r>
        <w:r w:rsidRPr="00052391">
          <w:rPr>
            <w:rFonts w:hint="eastAsia"/>
            <w:noProof/>
            <w:rPrChange w:id="260" w:author="微软用户" w:date="2014-07-21T11:59:00Z">
              <w:rPr>
                <w:rStyle w:val="a7"/>
                <w:rFonts w:hint="eastAsia"/>
                <w:noProof/>
              </w:rPr>
            </w:rPrChange>
          </w:rPr>
          <w:delText>登录方式</w:delText>
        </w:r>
        <w:r w:rsidR="001A03EF" w:rsidDel="00D84088">
          <w:rPr>
            <w:noProof/>
            <w:webHidden/>
          </w:rPr>
          <w:tab/>
          <w:delText>2</w:delText>
        </w:r>
      </w:del>
    </w:p>
    <w:p w:rsidR="001A03EF" w:rsidDel="00D84088" w:rsidRDefault="00052391">
      <w:pPr>
        <w:pStyle w:val="22"/>
        <w:tabs>
          <w:tab w:val="left" w:pos="840"/>
          <w:tab w:val="right" w:leader="dot" w:pos="8494"/>
        </w:tabs>
        <w:rPr>
          <w:del w:id="261" w:author="微软用户" w:date="2014-07-21T11:59:00Z"/>
          <w:rFonts w:asciiTheme="minorHAnsi" w:eastAsiaTheme="minorEastAsia" w:hAnsiTheme="minorHAnsi" w:cstheme="minorBidi"/>
          <w:smallCaps w:val="0"/>
          <w:noProof/>
          <w:szCs w:val="22"/>
        </w:rPr>
      </w:pPr>
      <w:del w:id="262" w:author="微软用户" w:date="2014-07-21T11:59:00Z">
        <w:r w:rsidRPr="00052391">
          <w:rPr>
            <w:noProof/>
            <w:rPrChange w:id="263" w:author="微软用户" w:date="2014-07-21T11:59:00Z">
              <w:rPr>
                <w:rStyle w:val="a7"/>
                <w:noProof/>
              </w:rPr>
            </w:rPrChange>
          </w:rPr>
          <w:delText>2.3</w:delText>
        </w:r>
        <w:r w:rsidR="001A03EF" w:rsidDel="00D84088">
          <w:rPr>
            <w:rFonts w:asciiTheme="minorHAnsi" w:eastAsiaTheme="minorEastAsia" w:hAnsiTheme="minorHAnsi" w:cstheme="minorBidi"/>
            <w:smallCaps w:val="0"/>
            <w:noProof/>
            <w:szCs w:val="22"/>
          </w:rPr>
          <w:tab/>
        </w:r>
        <w:r w:rsidRPr="00052391">
          <w:rPr>
            <w:rFonts w:hint="eastAsia"/>
            <w:noProof/>
            <w:rPrChange w:id="264" w:author="微软用户" w:date="2014-07-21T11:59:00Z">
              <w:rPr>
                <w:rStyle w:val="a7"/>
                <w:rFonts w:hint="eastAsia"/>
                <w:noProof/>
              </w:rPr>
            </w:rPrChange>
          </w:rPr>
          <w:delText>密码修改</w:delText>
        </w:r>
        <w:r w:rsidR="001A03EF" w:rsidDel="00D84088">
          <w:rPr>
            <w:noProof/>
            <w:webHidden/>
          </w:rPr>
          <w:tab/>
          <w:delText>2</w:delText>
        </w:r>
      </w:del>
    </w:p>
    <w:p w:rsidR="001A03EF" w:rsidDel="00D84088" w:rsidRDefault="00052391">
      <w:pPr>
        <w:pStyle w:val="22"/>
        <w:tabs>
          <w:tab w:val="left" w:pos="840"/>
          <w:tab w:val="right" w:leader="dot" w:pos="8494"/>
        </w:tabs>
        <w:rPr>
          <w:del w:id="265" w:author="微软用户" w:date="2014-07-21T11:59:00Z"/>
          <w:rFonts w:asciiTheme="minorHAnsi" w:eastAsiaTheme="minorEastAsia" w:hAnsiTheme="minorHAnsi" w:cstheme="minorBidi"/>
          <w:smallCaps w:val="0"/>
          <w:noProof/>
          <w:szCs w:val="22"/>
        </w:rPr>
      </w:pPr>
      <w:del w:id="266" w:author="微软用户" w:date="2014-07-21T11:59:00Z">
        <w:r w:rsidRPr="00052391">
          <w:rPr>
            <w:noProof/>
            <w:rPrChange w:id="267" w:author="微软用户" w:date="2014-07-21T11:59:00Z">
              <w:rPr>
                <w:rStyle w:val="a7"/>
                <w:noProof/>
              </w:rPr>
            </w:rPrChange>
          </w:rPr>
          <w:delText>2.4</w:delText>
        </w:r>
        <w:r w:rsidR="001A03EF" w:rsidDel="00D84088">
          <w:rPr>
            <w:rFonts w:asciiTheme="minorHAnsi" w:eastAsiaTheme="minorEastAsia" w:hAnsiTheme="minorHAnsi" w:cstheme="minorBidi"/>
            <w:smallCaps w:val="0"/>
            <w:noProof/>
            <w:szCs w:val="22"/>
          </w:rPr>
          <w:tab/>
        </w:r>
        <w:r w:rsidRPr="00052391">
          <w:rPr>
            <w:rFonts w:hint="eastAsia"/>
            <w:noProof/>
            <w:rPrChange w:id="268" w:author="微软用户" w:date="2014-07-21T11:59:00Z">
              <w:rPr>
                <w:rStyle w:val="a7"/>
                <w:rFonts w:hint="eastAsia"/>
                <w:noProof/>
              </w:rPr>
            </w:rPrChange>
          </w:rPr>
          <w:delText>个人信息维护</w:delText>
        </w:r>
        <w:r w:rsidR="001A03EF" w:rsidDel="00D84088">
          <w:rPr>
            <w:noProof/>
            <w:webHidden/>
          </w:rPr>
          <w:tab/>
          <w:delText>3</w:delText>
        </w:r>
      </w:del>
    </w:p>
    <w:p w:rsidR="001A03EF" w:rsidDel="00D84088" w:rsidRDefault="00052391">
      <w:pPr>
        <w:pStyle w:val="12"/>
        <w:tabs>
          <w:tab w:val="left" w:pos="420"/>
          <w:tab w:val="right" w:leader="dot" w:pos="8494"/>
        </w:tabs>
        <w:rPr>
          <w:del w:id="269" w:author="微软用户" w:date="2014-07-21T11:59:00Z"/>
          <w:rFonts w:asciiTheme="minorHAnsi" w:eastAsiaTheme="minorEastAsia" w:hAnsiTheme="minorHAnsi" w:cstheme="minorBidi"/>
          <w:b w:val="0"/>
          <w:caps w:val="0"/>
          <w:noProof/>
          <w:szCs w:val="22"/>
        </w:rPr>
      </w:pPr>
      <w:del w:id="270" w:author="微软用户" w:date="2014-07-21T11:59:00Z">
        <w:r w:rsidRPr="00052391">
          <w:rPr>
            <w:noProof/>
            <w:rPrChange w:id="271" w:author="微软用户" w:date="2014-07-21T11:59:00Z">
              <w:rPr>
                <w:rStyle w:val="a7"/>
                <w:noProof/>
              </w:rPr>
            </w:rPrChange>
          </w:rPr>
          <w:delText>3</w:delText>
        </w:r>
        <w:r w:rsidR="001A03EF" w:rsidDel="00D84088">
          <w:rPr>
            <w:rFonts w:asciiTheme="minorHAnsi" w:eastAsiaTheme="minorEastAsia" w:hAnsiTheme="minorHAnsi" w:cstheme="minorBidi"/>
            <w:b w:val="0"/>
            <w:caps w:val="0"/>
            <w:noProof/>
            <w:szCs w:val="22"/>
          </w:rPr>
          <w:tab/>
        </w:r>
        <w:r w:rsidRPr="00052391">
          <w:rPr>
            <w:rFonts w:hint="eastAsia"/>
            <w:noProof/>
            <w:rPrChange w:id="272" w:author="微软用户" w:date="2014-07-21T11:59:00Z">
              <w:rPr>
                <w:rStyle w:val="a7"/>
                <w:rFonts w:hint="eastAsia"/>
                <w:noProof/>
              </w:rPr>
            </w:rPrChange>
          </w:rPr>
          <w:delText>施工管理系统</w:delText>
        </w:r>
        <w:r w:rsidR="001A03EF" w:rsidDel="00D84088">
          <w:rPr>
            <w:noProof/>
            <w:webHidden/>
          </w:rPr>
          <w:tab/>
          <w:delText>4</w:delText>
        </w:r>
      </w:del>
    </w:p>
    <w:p w:rsidR="001A03EF" w:rsidDel="00D84088" w:rsidRDefault="00052391">
      <w:pPr>
        <w:pStyle w:val="22"/>
        <w:tabs>
          <w:tab w:val="left" w:pos="840"/>
          <w:tab w:val="right" w:leader="dot" w:pos="8494"/>
        </w:tabs>
        <w:rPr>
          <w:del w:id="273" w:author="微软用户" w:date="2014-07-21T11:59:00Z"/>
          <w:rFonts w:asciiTheme="minorHAnsi" w:eastAsiaTheme="minorEastAsia" w:hAnsiTheme="minorHAnsi" w:cstheme="minorBidi"/>
          <w:smallCaps w:val="0"/>
          <w:noProof/>
          <w:szCs w:val="22"/>
        </w:rPr>
      </w:pPr>
      <w:del w:id="274" w:author="微软用户" w:date="2014-07-21T11:59:00Z">
        <w:r w:rsidRPr="00052391">
          <w:rPr>
            <w:noProof/>
            <w:rPrChange w:id="275" w:author="微软用户" w:date="2014-07-21T11:59:00Z">
              <w:rPr>
                <w:rStyle w:val="a7"/>
                <w:noProof/>
              </w:rPr>
            </w:rPrChange>
          </w:rPr>
          <w:delText>3.1</w:delText>
        </w:r>
        <w:r w:rsidR="001A03EF" w:rsidDel="00D84088">
          <w:rPr>
            <w:rFonts w:asciiTheme="minorHAnsi" w:eastAsiaTheme="minorEastAsia" w:hAnsiTheme="minorHAnsi" w:cstheme="minorBidi"/>
            <w:smallCaps w:val="0"/>
            <w:noProof/>
            <w:szCs w:val="22"/>
          </w:rPr>
          <w:tab/>
        </w:r>
        <w:r w:rsidRPr="00052391">
          <w:rPr>
            <w:rFonts w:hint="eastAsia"/>
            <w:noProof/>
            <w:rPrChange w:id="276" w:author="微软用户" w:date="2014-07-21T11:59:00Z">
              <w:rPr>
                <w:rStyle w:val="a7"/>
                <w:rFonts w:hint="eastAsia"/>
                <w:noProof/>
              </w:rPr>
            </w:rPrChange>
          </w:rPr>
          <w:delText>系统主界面</w:delText>
        </w:r>
        <w:r w:rsidR="001A03EF" w:rsidDel="00D84088">
          <w:rPr>
            <w:noProof/>
            <w:webHidden/>
          </w:rPr>
          <w:tab/>
          <w:delText>4</w:delText>
        </w:r>
      </w:del>
    </w:p>
    <w:p w:rsidR="001A03EF" w:rsidDel="00D84088" w:rsidRDefault="00052391">
      <w:pPr>
        <w:pStyle w:val="32"/>
        <w:tabs>
          <w:tab w:val="left" w:pos="1260"/>
          <w:tab w:val="right" w:leader="dot" w:pos="8494"/>
        </w:tabs>
        <w:rPr>
          <w:del w:id="277" w:author="微软用户" w:date="2014-07-21T11:59:00Z"/>
          <w:rFonts w:asciiTheme="minorHAnsi" w:eastAsiaTheme="minorEastAsia" w:hAnsiTheme="minorHAnsi" w:cstheme="minorBidi"/>
          <w:i w:val="0"/>
          <w:noProof/>
          <w:szCs w:val="22"/>
        </w:rPr>
      </w:pPr>
      <w:del w:id="278" w:author="微软用户" w:date="2014-07-21T11:59:00Z">
        <w:r w:rsidRPr="00052391">
          <w:rPr>
            <w:noProof/>
            <w:rPrChange w:id="279" w:author="微软用户" w:date="2014-07-21T11:59:00Z">
              <w:rPr>
                <w:rStyle w:val="a7"/>
                <w:noProof/>
              </w:rPr>
            </w:rPrChange>
          </w:rPr>
          <w:delText>3.1.1</w:delText>
        </w:r>
        <w:r w:rsidR="001A03EF" w:rsidDel="00D84088">
          <w:rPr>
            <w:rFonts w:asciiTheme="minorHAnsi" w:eastAsiaTheme="minorEastAsia" w:hAnsiTheme="minorHAnsi" w:cstheme="minorBidi"/>
            <w:i w:val="0"/>
            <w:noProof/>
            <w:szCs w:val="22"/>
          </w:rPr>
          <w:tab/>
        </w:r>
        <w:r w:rsidRPr="00052391">
          <w:rPr>
            <w:rFonts w:hint="eastAsia"/>
            <w:noProof/>
            <w:rPrChange w:id="280" w:author="微软用户" w:date="2014-07-21T11:59:00Z">
              <w:rPr>
                <w:rStyle w:val="a7"/>
                <w:rFonts w:ascii="宋体" w:hAnsi="宋体" w:cs="宋体" w:hint="eastAsia"/>
                <w:noProof/>
              </w:rPr>
            </w:rPrChange>
          </w:rPr>
          <w:delText>标题栏</w:delText>
        </w:r>
        <w:r w:rsidR="001A03EF" w:rsidDel="00D84088">
          <w:rPr>
            <w:noProof/>
            <w:webHidden/>
          </w:rPr>
          <w:tab/>
          <w:delText>4</w:delText>
        </w:r>
      </w:del>
    </w:p>
    <w:p w:rsidR="001A03EF" w:rsidDel="00D84088" w:rsidRDefault="00052391">
      <w:pPr>
        <w:pStyle w:val="32"/>
        <w:tabs>
          <w:tab w:val="left" w:pos="1260"/>
          <w:tab w:val="right" w:leader="dot" w:pos="8494"/>
        </w:tabs>
        <w:rPr>
          <w:del w:id="281" w:author="微软用户" w:date="2014-07-21T11:59:00Z"/>
          <w:rFonts w:asciiTheme="minorHAnsi" w:eastAsiaTheme="minorEastAsia" w:hAnsiTheme="minorHAnsi" w:cstheme="minorBidi"/>
          <w:i w:val="0"/>
          <w:noProof/>
          <w:szCs w:val="22"/>
        </w:rPr>
      </w:pPr>
      <w:del w:id="282" w:author="微软用户" w:date="2014-07-21T11:59:00Z">
        <w:r w:rsidRPr="00052391">
          <w:rPr>
            <w:noProof/>
            <w:rPrChange w:id="283" w:author="微软用户" w:date="2014-07-21T11:59:00Z">
              <w:rPr>
                <w:rStyle w:val="a7"/>
                <w:noProof/>
              </w:rPr>
            </w:rPrChange>
          </w:rPr>
          <w:delText>3.1.2</w:delText>
        </w:r>
        <w:r w:rsidR="001A03EF" w:rsidDel="00D84088">
          <w:rPr>
            <w:rFonts w:asciiTheme="minorHAnsi" w:eastAsiaTheme="minorEastAsia" w:hAnsiTheme="minorHAnsi" w:cstheme="minorBidi"/>
            <w:i w:val="0"/>
            <w:noProof/>
            <w:szCs w:val="22"/>
          </w:rPr>
          <w:tab/>
        </w:r>
        <w:r w:rsidRPr="00052391">
          <w:rPr>
            <w:rFonts w:hint="eastAsia"/>
            <w:noProof/>
            <w:rPrChange w:id="284" w:author="微软用户" w:date="2014-07-21T11:59:00Z">
              <w:rPr>
                <w:rStyle w:val="a7"/>
                <w:rFonts w:ascii="宋体" w:hAnsi="宋体" w:cs="宋体" w:hint="eastAsia"/>
                <w:noProof/>
              </w:rPr>
            </w:rPrChange>
          </w:rPr>
          <w:delText>菜单栏</w:delText>
        </w:r>
        <w:r w:rsidR="001A03EF" w:rsidDel="00D84088">
          <w:rPr>
            <w:noProof/>
            <w:webHidden/>
          </w:rPr>
          <w:tab/>
          <w:delText>4</w:delText>
        </w:r>
      </w:del>
    </w:p>
    <w:p w:rsidR="001A03EF" w:rsidDel="00D84088" w:rsidRDefault="00052391">
      <w:pPr>
        <w:pStyle w:val="32"/>
        <w:tabs>
          <w:tab w:val="left" w:pos="1260"/>
          <w:tab w:val="right" w:leader="dot" w:pos="8494"/>
        </w:tabs>
        <w:rPr>
          <w:del w:id="285" w:author="微软用户" w:date="2014-07-21T11:59:00Z"/>
          <w:rFonts w:asciiTheme="minorHAnsi" w:eastAsiaTheme="minorEastAsia" w:hAnsiTheme="minorHAnsi" w:cstheme="minorBidi"/>
          <w:i w:val="0"/>
          <w:noProof/>
          <w:szCs w:val="22"/>
        </w:rPr>
      </w:pPr>
      <w:del w:id="286" w:author="微软用户" w:date="2014-07-21T11:59:00Z">
        <w:r w:rsidRPr="00052391">
          <w:rPr>
            <w:noProof/>
            <w:rPrChange w:id="287" w:author="微软用户" w:date="2014-07-21T11:59:00Z">
              <w:rPr>
                <w:rStyle w:val="a7"/>
                <w:noProof/>
              </w:rPr>
            </w:rPrChange>
          </w:rPr>
          <w:delText>3.1.3</w:delText>
        </w:r>
        <w:r w:rsidR="001A03EF" w:rsidDel="00D84088">
          <w:rPr>
            <w:rFonts w:asciiTheme="minorHAnsi" w:eastAsiaTheme="minorEastAsia" w:hAnsiTheme="minorHAnsi" w:cstheme="minorBidi"/>
            <w:i w:val="0"/>
            <w:noProof/>
            <w:szCs w:val="22"/>
          </w:rPr>
          <w:tab/>
        </w:r>
        <w:r w:rsidRPr="00052391">
          <w:rPr>
            <w:rFonts w:hint="eastAsia"/>
            <w:noProof/>
            <w:rPrChange w:id="288" w:author="微软用户" w:date="2014-07-21T11:59:00Z">
              <w:rPr>
                <w:rStyle w:val="a7"/>
                <w:rFonts w:ascii="宋体" w:hAnsi="宋体" w:cs="宋体" w:hint="eastAsia"/>
                <w:noProof/>
              </w:rPr>
            </w:rPrChange>
          </w:rPr>
          <w:delText>工作区</w:delText>
        </w:r>
        <w:r w:rsidR="001A03EF" w:rsidDel="00D84088">
          <w:rPr>
            <w:noProof/>
            <w:webHidden/>
          </w:rPr>
          <w:tab/>
          <w:delText>5</w:delText>
        </w:r>
      </w:del>
    </w:p>
    <w:p w:rsidR="001A03EF" w:rsidDel="00D84088" w:rsidRDefault="00052391">
      <w:pPr>
        <w:pStyle w:val="22"/>
        <w:tabs>
          <w:tab w:val="left" w:pos="840"/>
          <w:tab w:val="right" w:leader="dot" w:pos="8494"/>
        </w:tabs>
        <w:rPr>
          <w:del w:id="289" w:author="微软用户" w:date="2014-07-21T11:59:00Z"/>
          <w:rFonts w:asciiTheme="minorHAnsi" w:eastAsiaTheme="minorEastAsia" w:hAnsiTheme="minorHAnsi" w:cstheme="minorBidi"/>
          <w:smallCaps w:val="0"/>
          <w:noProof/>
          <w:szCs w:val="22"/>
        </w:rPr>
      </w:pPr>
      <w:del w:id="290" w:author="微软用户" w:date="2014-07-21T11:59:00Z">
        <w:r w:rsidRPr="00052391">
          <w:rPr>
            <w:noProof/>
            <w:rPrChange w:id="291" w:author="微软用户" w:date="2014-07-21T11:59:00Z">
              <w:rPr>
                <w:rStyle w:val="a7"/>
                <w:noProof/>
              </w:rPr>
            </w:rPrChange>
          </w:rPr>
          <w:delText>3.2</w:delText>
        </w:r>
        <w:r w:rsidR="001A03EF" w:rsidDel="00D84088">
          <w:rPr>
            <w:rFonts w:asciiTheme="minorHAnsi" w:eastAsiaTheme="minorEastAsia" w:hAnsiTheme="minorHAnsi" w:cstheme="minorBidi"/>
            <w:smallCaps w:val="0"/>
            <w:noProof/>
            <w:szCs w:val="22"/>
          </w:rPr>
          <w:tab/>
        </w:r>
        <w:r w:rsidRPr="00052391">
          <w:rPr>
            <w:rFonts w:hint="eastAsia"/>
            <w:noProof/>
            <w:rPrChange w:id="292" w:author="微软用户" w:date="2014-07-21T11:59:00Z">
              <w:rPr>
                <w:rStyle w:val="a7"/>
                <w:rFonts w:hint="eastAsia"/>
                <w:noProof/>
              </w:rPr>
            </w:rPrChange>
          </w:rPr>
          <w:delText>施工计划填写</w:delText>
        </w:r>
        <w:r w:rsidR="001A03EF" w:rsidDel="00D84088">
          <w:rPr>
            <w:noProof/>
            <w:webHidden/>
          </w:rPr>
          <w:tab/>
          <w:delText>5</w:delText>
        </w:r>
      </w:del>
    </w:p>
    <w:p w:rsidR="001A03EF" w:rsidDel="00D84088" w:rsidRDefault="00052391">
      <w:pPr>
        <w:pStyle w:val="32"/>
        <w:tabs>
          <w:tab w:val="left" w:pos="1260"/>
          <w:tab w:val="right" w:leader="dot" w:pos="8494"/>
        </w:tabs>
        <w:rPr>
          <w:del w:id="293" w:author="微软用户" w:date="2014-07-21T11:59:00Z"/>
          <w:rFonts w:asciiTheme="minorHAnsi" w:eastAsiaTheme="minorEastAsia" w:hAnsiTheme="minorHAnsi" w:cstheme="minorBidi"/>
          <w:i w:val="0"/>
          <w:noProof/>
          <w:szCs w:val="22"/>
        </w:rPr>
      </w:pPr>
      <w:del w:id="294" w:author="微软用户" w:date="2014-07-21T11:59:00Z">
        <w:r w:rsidRPr="00052391">
          <w:rPr>
            <w:noProof/>
            <w:rPrChange w:id="295" w:author="微软用户" w:date="2014-07-21T11:59:00Z">
              <w:rPr>
                <w:rStyle w:val="a7"/>
                <w:noProof/>
              </w:rPr>
            </w:rPrChange>
          </w:rPr>
          <w:delText>3.2.1</w:delText>
        </w:r>
        <w:r w:rsidR="001A03EF" w:rsidDel="00D84088">
          <w:rPr>
            <w:rFonts w:asciiTheme="minorHAnsi" w:eastAsiaTheme="minorEastAsia" w:hAnsiTheme="minorHAnsi" w:cstheme="minorBidi"/>
            <w:i w:val="0"/>
            <w:noProof/>
            <w:szCs w:val="22"/>
          </w:rPr>
          <w:tab/>
        </w:r>
        <w:r w:rsidRPr="00052391">
          <w:rPr>
            <w:rFonts w:hint="eastAsia"/>
            <w:noProof/>
            <w:rPrChange w:id="296" w:author="微软用户" w:date="2014-07-21T11:59:00Z">
              <w:rPr>
                <w:rStyle w:val="a7"/>
                <w:rFonts w:ascii="宋体" w:hAnsi="宋体" w:cs="宋体" w:hint="eastAsia"/>
                <w:noProof/>
              </w:rPr>
            </w:rPrChange>
          </w:rPr>
          <w:delText>功能介绍</w:delText>
        </w:r>
        <w:r w:rsidR="001A03EF" w:rsidDel="00D84088">
          <w:rPr>
            <w:noProof/>
            <w:webHidden/>
          </w:rPr>
          <w:tab/>
          <w:delText>5</w:delText>
        </w:r>
      </w:del>
    </w:p>
    <w:p w:rsidR="001A03EF" w:rsidDel="00D84088" w:rsidRDefault="00052391">
      <w:pPr>
        <w:pStyle w:val="32"/>
        <w:tabs>
          <w:tab w:val="left" w:pos="1260"/>
          <w:tab w:val="right" w:leader="dot" w:pos="8494"/>
        </w:tabs>
        <w:rPr>
          <w:del w:id="297" w:author="微软用户" w:date="2014-07-21T11:59:00Z"/>
          <w:rFonts w:asciiTheme="minorHAnsi" w:eastAsiaTheme="minorEastAsia" w:hAnsiTheme="minorHAnsi" w:cstheme="minorBidi"/>
          <w:i w:val="0"/>
          <w:noProof/>
          <w:szCs w:val="22"/>
        </w:rPr>
      </w:pPr>
      <w:del w:id="298" w:author="微软用户" w:date="2014-07-21T11:59:00Z">
        <w:r w:rsidRPr="00052391">
          <w:rPr>
            <w:noProof/>
            <w:rPrChange w:id="299" w:author="微软用户" w:date="2014-07-21T11:59:00Z">
              <w:rPr>
                <w:rStyle w:val="a7"/>
                <w:noProof/>
              </w:rPr>
            </w:rPrChange>
          </w:rPr>
          <w:delText>3.2.2</w:delText>
        </w:r>
        <w:r w:rsidR="001A03EF" w:rsidDel="00D84088">
          <w:rPr>
            <w:rFonts w:asciiTheme="minorHAnsi" w:eastAsiaTheme="minorEastAsia" w:hAnsiTheme="minorHAnsi" w:cstheme="minorBidi"/>
            <w:i w:val="0"/>
            <w:noProof/>
            <w:szCs w:val="22"/>
          </w:rPr>
          <w:tab/>
        </w:r>
        <w:r w:rsidRPr="00052391">
          <w:rPr>
            <w:rFonts w:hint="eastAsia"/>
            <w:noProof/>
            <w:rPrChange w:id="300" w:author="微软用户" w:date="2014-07-21T11:59:00Z">
              <w:rPr>
                <w:rStyle w:val="a7"/>
                <w:rFonts w:ascii="宋体" w:hAnsi="宋体" w:cs="宋体" w:hint="eastAsia"/>
                <w:noProof/>
              </w:rPr>
            </w:rPrChange>
          </w:rPr>
          <w:delText>作业日期</w:delText>
        </w:r>
        <w:r w:rsidR="001A03EF" w:rsidDel="00D84088">
          <w:rPr>
            <w:noProof/>
            <w:webHidden/>
          </w:rPr>
          <w:tab/>
          <w:delText>6</w:delText>
        </w:r>
      </w:del>
    </w:p>
    <w:p w:rsidR="001A03EF" w:rsidDel="00D84088" w:rsidRDefault="00052391">
      <w:pPr>
        <w:pStyle w:val="32"/>
        <w:tabs>
          <w:tab w:val="left" w:pos="1260"/>
          <w:tab w:val="right" w:leader="dot" w:pos="8494"/>
        </w:tabs>
        <w:rPr>
          <w:del w:id="301" w:author="微软用户" w:date="2014-07-21T11:59:00Z"/>
          <w:rFonts w:asciiTheme="minorHAnsi" w:eastAsiaTheme="minorEastAsia" w:hAnsiTheme="minorHAnsi" w:cstheme="minorBidi"/>
          <w:i w:val="0"/>
          <w:noProof/>
          <w:szCs w:val="22"/>
        </w:rPr>
      </w:pPr>
      <w:del w:id="302" w:author="微软用户" w:date="2014-07-21T11:59:00Z">
        <w:r w:rsidRPr="00052391">
          <w:rPr>
            <w:noProof/>
            <w:rPrChange w:id="303" w:author="微软用户" w:date="2014-07-21T11:59:00Z">
              <w:rPr>
                <w:rStyle w:val="a7"/>
                <w:noProof/>
              </w:rPr>
            </w:rPrChange>
          </w:rPr>
          <w:delText>3.2.3</w:delText>
        </w:r>
        <w:r w:rsidR="001A03EF" w:rsidDel="00D84088">
          <w:rPr>
            <w:rFonts w:asciiTheme="minorHAnsi" w:eastAsiaTheme="minorEastAsia" w:hAnsiTheme="minorHAnsi" w:cstheme="minorBidi"/>
            <w:i w:val="0"/>
            <w:noProof/>
            <w:szCs w:val="22"/>
          </w:rPr>
          <w:tab/>
        </w:r>
        <w:r w:rsidRPr="00052391">
          <w:rPr>
            <w:rFonts w:hint="eastAsia"/>
            <w:noProof/>
            <w:rPrChange w:id="304" w:author="微软用户" w:date="2014-07-21T11:59:00Z">
              <w:rPr>
                <w:rStyle w:val="a7"/>
                <w:rFonts w:ascii="宋体" w:hAnsi="宋体" w:cs="宋体" w:hint="eastAsia"/>
                <w:noProof/>
              </w:rPr>
            </w:rPrChange>
          </w:rPr>
          <w:delText>作业类别</w:delText>
        </w:r>
        <w:r w:rsidR="001A03EF" w:rsidDel="00D84088">
          <w:rPr>
            <w:noProof/>
            <w:webHidden/>
          </w:rPr>
          <w:tab/>
          <w:delText>7</w:delText>
        </w:r>
      </w:del>
    </w:p>
    <w:p w:rsidR="001A03EF" w:rsidDel="00D84088" w:rsidRDefault="00052391">
      <w:pPr>
        <w:pStyle w:val="32"/>
        <w:tabs>
          <w:tab w:val="left" w:pos="1260"/>
          <w:tab w:val="right" w:leader="dot" w:pos="8494"/>
        </w:tabs>
        <w:rPr>
          <w:del w:id="305" w:author="微软用户" w:date="2014-07-21T11:59:00Z"/>
          <w:rFonts w:asciiTheme="minorHAnsi" w:eastAsiaTheme="minorEastAsia" w:hAnsiTheme="minorHAnsi" w:cstheme="minorBidi"/>
          <w:i w:val="0"/>
          <w:noProof/>
          <w:szCs w:val="22"/>
        </w:rPr>
      </w:pPr>
      <w:del w:id="306" w:author="微软用户" w:date="2014-07-21T11:59:00Z">
        <w:r w:rsidRPr="00052391">
          <w:rPr>
            <w:noProof/>
            <w:rPrChange w:id="307" w:author="微软用户" w:date="2014-07-21T11:59:00Z">
              <w:rPr>
                <w:rStyle w:val="a7"/>
                <w:noProof/>
              </w:rPr>
            </w:rPrChange>
          </w:rPr>
          <w:delText>3.2.4</w:delText>
        </w:r>
        <w:r w:rsidR="001A03EF" w:rsidDel="00D84088">
          <w:rPr>
            <w:rFonts w:asciiTheme="minorHAnsi" w:eastAsiaTheme="minorEastAsia" w:hAnsiTheme="minorHAnsi" w:cstheme="minorBidi"/>
            <w:i w:val="0"/>
            <w:noProof/>
            <w:szCs w:val="22"/>
          </w:rPr>
          <w:tab/>
        </w:r>
        <w:r w:rsidRPr="00052391">
          <w:rPr>
            <w:rFonts w:hint="eastAsia"/>
            <w:noProof/>
            <w:rPrChange w:id="308" w:author="微软用户" w:date="2014-07-21T11:59:00Z">
              <w:rPr>
                <w:rStyle w:val="a7"/>
                <w:rFonts w:ascii="宋体" w:hAnsi="宋体" w:cs="宋体" w:hint="eastAsia"/>
                <w:noProof/>
              </w:rPr>
            </w:rPrChange>
          </w:rPr>
          <w:delText>线路作业范围</w:delText>
        </w:r>
        <w:r w:rsidR="001A03EF" w:rsidDel="00D84088">
          <w:rPr>
            <w:noProof/>
            <w:webHidden/>
          </w:rPr>
          <w:tab/>
          <w:delText>8</w:delText>
        </w:r>
      </w:del>
    </w:p>
    <w:p w:rsidR="001A03EF" w:rsidDel="00D84088" w:rsidRDefault="00052391">
      <w:pPr>
        <w:pStyle w:val="32"/>
        <w:tabs>
          <w:tab w:val="left" w:pos="1260"/>
          <w:tab w:val="right" w:leader="dot" w:pos="8494"/>
        </w:tabs>
        <w:rPr>
          <w:del w:id="309" w:author="微软用户" w:date="2014-07-21T11:59:00Z"/>
          <w:rFonts w:asciiTheme="minorHAnsi" w:eastAsiaTheme="minorEastAsia" w:hAnsiTheme="minorHAnsi" w:cstheme="minorBidi"/>
          <w:i w:val="0"/>
          <w:noProof/>
          <w:szCs w:val="22"/>
        </w:rPr>
      </w:pPr>
      <w:del w:id="310" w:author="微软用户" w:date="2014-07-21T11:59:00Z">
        <w:r w:rsidRPr="00052391">
          <w:rPr>
            <w:noProof/>
            <w:rPrChange w:id="311" w:author="微软用户" w:date="2014-07-21T11:59:00Z">
              <w:rPr>
                <w:rStyle w:val="a7"/>
                <w:noProof/>
              </w:rPr>
            </w:rPrChange>
          </w:rPr>
          <w:delText>3.2.5</w:delText>
        </w:r>
        <w:r w:rsidR="001A03EF" w:rsidDel="00D84088">
          <w:rPr>
            <w:rFonts w:asciiTheme="minorHAnsi" w:eastAsiaTheme="minorEastAsia" w:hAnsiTheme="minorHAnsi" w:cstheme="minorBidi"/>
            <w:i w:val="0"/>
            <w:noProof/>
            <w:szCs w:val="22"/>
          </w:rPr>
          <w:tab/>
        </w:r>
        <w:r w:rsidRPr="00052391">
          <w:rPr>
            <w:rFonts w:hint="eastAsia"/>
            <w:noProof/>
            <w:rPrChange w:id="312" w:author="微软用户" w:date="2014-07-21T11:59:00Z">
              <w:rPr>
                <w:rStyle w:val="a7"/>
                <w:rFonts w:hint="eastAsia"/>
                <w:noProof/>
              </w:rPr>
            </w:rPrChange>
          </w:rPr>
          <w:delText>作业时间</w:delText>
        </w:r>
        <w:r w:rsidR="001A03EF" w:rsidDel="00D84088">
          <w:rPr>
            <w:noProof/>
            <w:webHidden/>
          </w:rPr>
          <w:tab/>
          <w:delText>11</w:delText>
        </w:r>
      </w:del>
    </w:p>
    <w:p w:rsidR="001A03EF" w:rsidDel="00D84088" w:rsidRDefault="00052391">
      <w:pPr>
        <w:pStyle w:val="32"/>
        <w:tabs>
          <w:tab w:val="left" w:pos="1260"/>
          <w:tab w:val="right" w:leader="dot" w:pos="8494"/>
        </w:tabs>
        <w:rPr>
          <w:del w:id="313" w:author="微软用户" w:date="2014-07-21T11:59:00Z"/>
          <w:rFonts w:asciiTheme="minorHAnsi" w:eastAsiaTheme="minorEastAsia" w:hAnsiTheme="minorHAnsi" w:cstheme="minorBidi"/>
          <w:i w:val="0"/>
          <w:noProof/>
          <w:szCs w:val="22"/>
        </w:rPr>
      </w:pPr>
      <w:del w:id="314" w:author="微软用户" w:date="2014-07-21T11:59:00Z">
        <w:r w:rsidRPr="00052391">
          <w:rPr>
            <w:noProof/>
            <w:rPrChange w:id="315" w:author="微软用户" w:date="2014-07-21T11:59:00Z">
              <w:rPr>
                <w:rStyle w:val="a7"/>
                <w:noProof/>
              </w:rPr>
            </w:rPrChange>
          </w:rPr>
          <w:delText>3.2.6</w:delText>
        </w:r>
        <w:r w:rsidR="001A03EF" w:rsidDel="00D84088">
          <w:rPr>
            <w:rFonts w:asciiTheme="minorHAnsi" w:eastAsiaTheme="minorEastAsia" w:hAnsiTheme="minorHAnsi" w:cstheme="minorBidi"/>
            <w:i w:val="0"/>
            <w:noProof/>
            <w:szCs w:val="22"/>
          </w:rPr>
          <w:tab/>
        </w:r>
        <w:r w:rsidRPr="00052391">
          <w:rPr>
            <w:rFonts w:hint="eastAsia"/>
            <w:noProof/>
            <w:rPrChange w:id="316" w:author="微软用户" w:date="2014-07-21T11:59:00Z">
              <w:rPr>
                <w:rStyle w:val="a7"/>
                <w:rFonts w:hint="eastAsia"/>
                <w:noProof/>
              </w:rPr>
            </w:rPrChange>
          </w:rPr>
          <w:delText>接触网供电要求</w:delText>
        </w:r>
        <w:r w:rsidR="001A03EF" w:rsidDel="00D84088">
          <w:rPr>
            <w:noProof/>
            <w:webHidden/>
          </w:rPr>
          <w:tab/>
          <w:delText>11</w:delText>
        </w:r>
      </w:del>
    </w:p>
    <w:p w:rsidR="001A03EF" w:rsidDel="00D84088" w:rsidRDefault="00052391">
      <w:pPr>
        <w:pStyle w:val="32"/>
        <w:tabs>
          <w:tab w:val="left" w:pos="1260"/>
          <w:tab w:val="right" w:leader="dot" w:pos="8494"/>
        </w:tabs>
        <w:rPr>
          <w:del w:id="317" w:author="微软用户" w:date="2014-07-21T11:59:00Z"/>
          <w:rFonts w:asciiTheme="minorHAnsi" w:eastAsiaTheme="minorEastAsia" w:hAnsiTheme="minorHAnsi" w:cstheme="minorBidi"/>
          <w:i w:val="0"/>
          <w:noProof/>
          <w:szCs w:val="22"/>
        </w:rPr>
      </w:pPr>
      <w:del w:id="318" w:author="微软用户" w:date="2014-07-21T11:59:00Z">
        <w:r w:rsidRPr="00052391">
          <w:rPr>
            <w:noProof/>
            <w:rPrChange w:id="319" w:author="微软用户" w:date="2014-07-21T11:59:00Z">
              <w:rPr>
                <w:rStyle w:val="a7"/>
                <w:noProof/>
              </w:rPr>
            </w:rPrChange>
          </w:rPr>
          <w:delText>3.2.7</w:delText>
        </w:r>
        <w:r w:rsidR="001A03EF" w:rsidDel="00D84088">
          <w:rPr>
            <w:rFonts w:asciiTheme="minorHAnsi" w:eastAsiaTheme="minorEastAsia" w:hAnsiTheme="minorHAnsi" w:cstheme="minorBidi"/>
            <w:i w:val="0"/>
            <w:noProof/>
            <w:szCs w:val="22"/>
          </w:rPr>
          <w:tab/>
        </w:r>
        <w:r w:rsidRPr="00052391">
          <w:rPr>
            <w:rFonts w:hint="eastAsia"/>
            <w:noProof/>
            <w:rPrChange w:id="320" w:author="微软用户" w:date="2014-07-21T11:59:00Z">
              <w:rPr>
                <w:rStyle w:val="a7"/>
                <w:rFonts w:hint="eastAsia"/>
                <w:noProof/>
              </w:rPr>
            </w:rPrChange>
          </w:rPr>
          <w:delText>防护措施</w:delText>
        </w:r>
        <w:r w:rsidR="001A03EF" w:rsidDel="00D84088">
          <w:rPr>
            <w:noProof/>
            <w:webHidden/>
          </w:rPr>
          <w:tab/>
          <w:delText>13</w:delText>
        </w:r>
      </w:del>
    </w:p>
    <w:p w:rsidR="001A03EF" w:rsidDel="00D84088" w:rsidRDefault="00052391">
      <w:pPr>
        <w:pStyle w:val="32"/>
        <w:tabs>
          <w:tab w:val="left" w:pos="1260"/>
          <w:tab w:val="right" w:leader="dot" w:pos="8494"/>
        </w:tabs>
        <w:rPr>
          <w:del w:id="321" w:author="微软用户" w:date="2014-07-21T11:59:00Z"/>
          <w:rFonts w:asciiTheme="minorHAnsi" w:eastAsiaTheme="minorEastAsia" w:hAnsiTheme="minorHAnsi" w:cstheme="minorBidi"/>
          <w:i w:val="0"/>
          <w:noProof/>
          <w:szCs w:val="22"/>
        </w:rPr>
      </w:pPr>
      <w:del w:id="322" w:author="微软用户" w:date="2014-07-21T11:59:00Z">
        <w:r w:rsidRPr="00052391">
          <w:rPr>
            <w:noProof/>
            <w:rPrChange w:id="323" w:author="微软用户" w:date="2014-07-21T11:59:00Z">
              <w:rPr>
                <w:rStyle w:val="a7"/>
                <w:noProof/>
              </w:rPr>
            </w:rPrChange>
          </w:rPr>
          <w:delText>3.2.8</w:delText>
        </w:r>
        <w:r w:rsidR="001A03EF" w:rsidDel="00D84088">
          <w:rPr>
            <w:rFonts w:asciiTheme="minorHAnsi" w:eastAsiaTheme="minorEastAsia" w:hAnsiTheme="minorHAnsi" w:cstheme="minorBidi"/>
            <w:i w:val="0"/>
            <w:noProof/>
            <w:szCs w:val="22"/>
          </w:rPr>
          <w:tab/>
        </w:r>
        <w:r w:rsidRPr="00052391">
          <w:rPr>
            <w:rFonts w:hint="eastAsia"/>
            <w:noProof/>
            <w:rPrChange w:id="324" w:author="微软用户" w:date="2014-07-21T11:59:00Z">
              <w:rPr>
                <w:rStyle w:val="a7"/>
                <w:rFonts w:hint="eastAsia"/>
                <w:noProof/>
              </w:rPr>
            </w:rPrChange>
          </w:rPr>
          <w:delText>其他功能</w:delText>
        </w:r>
        <w:r w:rsidR="001A03EF" w:rsidDel="00D84088">
          <w:rPr>
            <w:noProof/>
            <w:webHidden/>
          </w:rPr>
          <w:tab/>
          <w:delText>13</w:delText>
        </w:r>
      </w:del>
    </w:p>
    <w:p w:rsidR="001A03EF" w:rsidDel="00D84088" w:rsidRDefault="00052391">
      <w:pPr>
        <w:pStyle w:val="22"/>
        <w:tabs>
          <w:tab w:val="left" w:pos="840"/>
          <w:tab w:val="right" w:leader="dot" w:pos="8494"/>
        </w:tabs>
        <w:rPr>
          <w:del w:id="325" w:author="微软用户" w:date="2014-07-21T11:59:00Z"/>
          <w:rFonts w:asciiTheme="minorHAnsi" w:eastAsiaTheme="minorEastAsia" w:hAnsiTheme="minorHAnsi" w:cstheme="minorBidi"/>
          <w:smallCaps w:val="0"/>
          <w:noProof/>
          <w:szCs w:val="22"/>
        </w:rPr>
      </w:pPr>
      <w:del w:id="326" w:author="微软用户" w:date="2014-07-21T11:59:00Z">
        <w:r w:rsidRPr="00052391">
          <w:rPr>
            <w:noProof/>
            <w:rPrChange w:id="327" w:author="微软用户" w:date="2014-07-21T11:59:00Z">
              <w:rPr>
                <w:rStyle w:val="a7"/>
                <w:noProof/>
              </w:rPr>
            </w:rPrChange>
          </w:rPr>
          <w:delText>3.3</w:delText>
        </w:r>
        <w:r w:rsidR="001A03EF" w:rsidDel="00D84088">
          <w:rPr>
            <w:rFonts w:asciiTheme="minorHAnsi" w:eastAsiaTheme="minorEastAsia" w:hAnsiTheme="minorHAnsi" w:cstheme="minorBidi"/>
            <w:smallCaps w:val="0"/>
            <w:noProof/>
            <w:szCs w:val="22"/>
          </w:rPr>
          <w:tab/>
        </w:r>
        <w:r w:rsidRPr="00052391">
          <w:rPr>
            <w:rFonts w:hint="eastAsia"/>
            <w:noProof/>
            <w:rPrChange w:id="328" w:author="微软用户" w:date="2014-07-21T11:59:00Z">
              <w:rPr>
                <w:rStyle w:val="a7"/>
                <w:rFonts w:hint="eastAsia"/>
                <w:noProof/>
              </w:rPr>
            </w:rPrChange>
          </w:rPr>
          <w:delText>计划模板</w:delText>
        </w:r>
        <w:r w:rsidR="001A03EF" w:rsidDel="00D84088">
          <w:rPr>
            <w:noProof/>
            <w:webHidden/>
          </w:rPr>
          <w:tab/>
          <w:delText>14</w:delText>
        </w:r>
      </w:del>
    </w:p>
    <w:p w:rsidR="001A03EF" w:rsidDel="00D84088" w:rsidRDefault="00052391">
      <w:pPr>
        <w:pStyle w:val="32"/>
        <w:tabs>
          <w:tab w:val="left" w:pos="1260"/>
          <w:tab w:val="right" w:leader="dot" w:pos="8494"/>
        </w:tabs>
        <w:rPr>
          <w:del w:id="329" w:author="微软用户" w:date="2014-07-21T11:59:00Z"/>
          <w:rFonts w:asciiTheme="minorHAnsi" w:eastAsiaTheme="minorEastAsia" w:hAnsiTheme="minorHAnsi" w:cstheme="minorBidi"/>
          <w:i w:val="0"/>
          <w:noProof/>
          <w:szCs w:val="22"/>
        </w:rPr>
      </w:pPr>
      <w:del w:id="330" w:author="微软用户" w:date="2014-07-21T11:59:00Z">
        <w:r w:rsidRPr="00052391">
          <w:rPr>
            <w:noProof/>
            <w:rPrChange w:id="331" w:author="微软用户" w:date="2014-07-21T11:59:00Z">
              <w:rPr>
                <w:rStyle w:val="a7"/>
                <w:noProof/>
              </w:rPr>
            </w:rPrChange>
          </w:rPr>
          <w:delText>3.3.1</w:delText>
        </w:r>
        <w:r w:rsidR="001A03EF" w:rsidDel="00D84088">
          <w:rPr>
            <w:rFonts w:asciiTheme="minorHAnsi" w:eastAsiaTheme="minorEastAsia" w:hAnsiTheme="minorHAnsi" w:cstheme="minorBidi"/>
            <w:i w:val="0"/>
            <w:noProof/>
            <w:szCs w:val="22"/>
          </w:rPr>
          <w:tab/>
        </w:r>
        <w:r w:rsidRPr="00052391">
          <w:rPr>
            <w:rFonts w:hint="eastAsia"/>
            <w:noProof/>
            <w:rPrChange w:id="332" w:author="微软用户" w:date="2014-07-21T11:59:00Z">
              <w:rPr>
                <w:rStyle w:val="a7"/>
                <w:rFonts w:hint="eastAsia"/>
                <w:noProof/>
              </w:rPr>
            </w:rPrChange>
          </w:rPr>
          <w:delText>保存模板</w:delText>
        </w:r>
        <w:r w:rsidR="001A03EF" w:rsidDel="00D84088">
          <w:rPr>
            <w:noProof/>
            <w:webHidden/>
          </w:rPr>
          <w:tab/>
          <w:delText>14</w:delText>
        </w:r>
      </w:del>
    </w:p>
    <w:p w:rsidR="001A03EF" w:rsidDel="00D84088" w:rsidRDefault="00052391">
      <w:pPr>
        <w:pStyle w:val="32"/>
        <w:tabs>
          <w:tab w:val="left" w:pos="1260"/>
          <w:tab w:val="right" w:leader="dot" w:pos="8494"/>
        </w:tabs>
        <w:rPr>
          <w:del w:id="333" w:author="微软用户" w:date="2014-07-21T11:59:00Z"/>
          <w:rFonts w:asciiTheme="minorHAnsi" w:eastAsiaTheme="minorEastAsia" w:hAnsiTheme="minorHAnsi" w:cstheme="minorBidi"/>
          <w:i w:val="0"/>
          <w:noProof/>
          <w:szCs w:val="22"/>
        </w:rPr>
      </w:pPr>
      <w:del w:id="334" w:author="微软用户" w:date="2014-07-21T11:59:00Z">
        <w:r w:rsidRPr="00052391">
          <w:rPr>
            <w:noProof/>
            <w:rPrChange w:id="335" w:author="微软用户" w:date="2014-07-21T11:59:00Z">
              <w:rPr>
                <w:rStyle w:val="a7"/>
                <w:noProof/>
              </w:rPr>
            </w:rPrChange>
          </w:rPr>
          <w:delText>3.3.2</w:delText>
        </w:r>
        <w:r w:rsidR="001A03EF" w:rsidDel="00D84088">
          <w:rPr>
            <w:rFonts w:asciiTheme="minorHAnsi" w:eastAsiaTheme="minorEastAsia" w:hAnsiTheme="minorHAnsi" w:cstheme="minorBidi"/>
            <w:i w:val="0"/>
            <w:noProof/>
            <w:szCs w:val="22"/>
          </w:rPr>
          <w:tab/>
        </w:r>
        <w:r w:rsidRPr="00052391">
          <w:rPr>
            <w:rFonts w:hint="eastAsia"/>
            <w:noProof/>
            <w:rPrChange w:id="336" w:author="微软用户" w:date="2014-07-21T11:59:00Z">
              <w:rPr>
                <w:rStyle w:val="a7"/>
                <w:rFonts w:hint="eastAsia"/>
                <w:noProof/>
              </w:rPr>
            </w:rPrChange>
          </w:rPr>
          <w:delText>加载模板</w:delText>
        </w:r>
        <w:r w:rsidR="001A03EF" w:rsidDel="00D84088">
          <w:rPr>
            <w:noProof/>
            <w:webHidden/>
          </w:rPr>
          <w:tab/>
          <w:delText>14</w:delText>
        </w:r>
      </w:del>
    </w:p>
    <w:p w:rsidR="001A03EF" w:rsidDel="00D84088" w:rsidRDefault="00052391">
      <w:pPr>
        <w:pStyle w:val="22"/>
        <w:tabs>
          <w:tab w:val="left" w:pos="840"/>
          <w:tab w:val="right" w:leader="dot" w:pos="8494"/>
        </w:tabs>
        <w:rPr>
          <w:del w:id="337" w:author="微软用户" w:date="2014-07-21T11:59:00Z"/>
          <w:rFonts w:asciiTheme="minorHAnsi" w:eastAsiaTheme="minorEastAsia" w:hAnsiTheme="minorHAnsi" w:cstheme="minorBidi"/>
          <w:smallCaps w:val="0"/>
          <w:noProof/>
          <w:szCs w:val="22"/>
        </w:rPr>
      </w:pPr>
      <w:del w:id="338" w:author="微软用户" w:date="2014-07-21T11:59:00Z">
        <w:r w:rsidRPr="00052391">
          <w:rPr>
            <w:noProof/>
            <w:rPrChange w:id="339" w:author="微软用户" w:date="2014-07-21T11:59:00Z">
              <w:rPr>
                <w:rStyle w:val="a7"/>
                <w:noProof/>
              </w:rPr>
            </w:rPrChange>
          </w:rPr>
          <w:delText>3.4</w:delText>
        </w:r>
        <w:r w:rsidR="001A03EF" w:rsidDel="00D84088">
          <w:rPr>
            <w:rFonts w:asciiTheme="minorHAnsi" w:eastAsiaTheme="minorEastAsia" w:hAnsiTheme="minorHAnsi" w:cstheme="minorBidi"/>
            <w:smallCaps w:val="0"/>
            <w:noProof/>
            <w:szCs w:val="22"/>
          </w:rPr>
          <w:tab/>
        </w:r>
        <w:r w:rsidRPr="00052391">
          <w:rPr>
            <w:rFonts w:hint="eastAsia"/>
            <w:noProof/>
            <w:rPrChange w:id="340" w:author="微软用户" w:date="2014-07-21T11:59:00Z">
              <w:rPr>
                <w:rStyle w:val="a7"/>
                <w:rFonts w:hint="eastAsia"/>
                <w:noProof/>
              </w:rPr>
            </w:rPrChange>
          </w:rPr>
          <w:delText>计划上报</w:delText>
        </w:r>
        <w:r w:rsidR="001A03EF" w:rsidDel="00D84088">
          <w:rPr>
            <w:noProof/>
            <w:webHidden/>
          </w:rPr>
          <w:tab/>
          <w:delText>15</w:delText>
        </w:r>
      </w:del>
    </w:p>
    <w:p w:rsidR="001A03EF" w:rsidDel="00D84088" w:rsidRDefault="00052391">
      <w:pPr>
        <w:pStyle w:val="22"/>
        <w:tabs>
          <w:tab w:val="left" w:pos="840"/>
          <w:tab w:val="right" w:leader="dot" w:pos="8494"/>
        </w:tabs>
        <w:rPr>
          <w:del w:id="341" w:author="微软用户" w:date="2014-07-21T11:59:00Z"/>
          <w:rFonts w:asciiTheme="minorHAnsi" w:eastAsiaTheme="minorEastAsia" w:hAnsiTheme="minorHAnsi" w:cstheme="minorBidi"/>
          <w:smallCaps w:val="0"/>
          <w:noProof/>
          <w:szCs w:val="22"/>
        </w:rPr>
      </w:pPr>
      <w:del w:id="342" w:author="微软用户" w:date="2014-07-21T11:59:00Z">
        <w:r w:rsidRPr="00052391">
          <w:rPr>
            <w:noProof/>
            <w:rPrChange w:id="343" w:author="微软用户" w:date="2014-07-21T11:59:00Z">
              <w:rPr>
                <w:rStyle w:val="a7"/>
                <w:noProof/>
              </w:rPr>
            </w:rPrChange>
          </w:rPr>
          <w:delText>3.5</w:delText>
        </w:r>
        <w:r w:rsidR="001A03EF" w:rsidDel="00D84088">
          <w:rPr>
            <w:rFonts w:asciiTheme="minorHAnsi" w:eastAsiaTheme="minorEastAsia" w:hAnsiTheme="minorHAnsi" w:cstheme="minorBidi"/>
            <w:smallCaps w:val="0"/>
            <w:noProof/>
            <w:szCs w:val="22"/>
          </w:rPr>
          <w:tab/>
        </w:r>
        <w:r w:rsidRPr="00052391">
          <w:rPr>
            <w:rFonts w:hint="eastAsia"/>
            <w:noProof/>
            <w:rPrChange w:id="344" w:author="微软用户" w:date="2014-07-21T11:59:00Z">
              <w:rPr>
                <w:rStyle w:val="a7"/>
                <w:rFonts w:hint="eastAsia"/>
                <w:noProof/>
              </w:rPr>
            </w:rPrChange>
          </w:rPr>
          <w:delText>计划审批</w:delText>
        </w:r>
        <w:r w:rsidR="001A03EF" w:rsidDel="00D84088">
          <w:rPr>
            <w:noProof/>
            <w:webHidden/>
          </w:rPr>
          <w:tab/>
          <w:delText>16</w:delText>
        </w:r>
      </w:del>
    </w:p>
    <w:p w:rsidR="001A03EF" w:rsidDel="00D84088" w:rsidRDefault="00052391">
      <w:pPr>
        <w:pStyle w:val="22"/>
        <w:tabs>
          <w:tab w:val="left" w:pos="840"/>
          <w:tab w:val="right" w:leader="dot" w:pos="8494"/>
        </w:tabs>
        <w:rPr>
          <w:del w:id="345" w:author="微软用户" w:date="2014-07-21T11:59:00Z"/>
          <w:rFonts w:asciiTheme="minorHAnsi" w:eastAsiaTheme="minorEastAsia" w:hAnsiTheme="minorHAnsi" w:cstheme="minorBidi"/>
          <w:smallCaps w:val="0"/>
          <w:noProof/>
          <w:szCs w:val="22"/>
        </w:rPr>
      </w:pPr>
      <w:del w:id="346" w:author="微软用户" w:date="2014-07-21T11:59:00Z">
        <w:r w:rsidRPr="00052391">
          <w:rPr>
            <w:noProof/>
            <w:rPrChange w:id="347" w:author="微软用户" w:date="2014-07-21T11:59:00Z">
              <w:rPr>
                <w:rStyle w:val="a7"/>
                <w:noProof/>
              </w:rPr>
            </w:rPrChange>
          </w:rPr>
          <w:delText>3.6</w:delText>
        </w:r>
        <w:r w:rsidR="001A03EF" w:rsidDel="00D84088">
          <w:rPr>
            <w:rFonts w:asciiTheme="minorHAnsi" w:eastAsiaTheme="minorEastAsia" w:hAnsiTheme="minorHAnsi" w:cstheme="minorBidi"/>
            <w:smallCaps w:val="0"/>
            <w:noProof/>
            <w:szCs w:val="22"/>
          </w:rPr>
          <w:tab/>
        </w:r>
        <w:r w:rsidRPr="00052391">
          <w:rPr>
            <w:rFonts w:hint="eastAsia"/>
            <w:noProof/>
            <w:rPrChange w:id="348" w:author="微软用户" w:date="2014-07-21T11:59:00Z">
              <w:rPr>
                <w:rStyle w:val="a7"/>
                <w:rFonts w:hint="eastAsia"/>
                <w:noProof/>
              </w:rPr>
            </w:rPrChange>
          </w:rPr>
          <w:delText>计划汇总</w:delText>
        </w:r>
        <w:r w:rsidR="001A03EF" w:rsidDel="00D84088">
          <w:rPr>
            <w:noProof/>
            <w:webHidden/>
          </w:rPr>
          <w:tab/>
          <w:delText>16</w:delText>
        </w:r>
      </w:del>
    </w:p>
    <w:p w:rsidR="001A03EF" w:rsidDel="00D84088" w:rsidRDefault="00052391">
      <w:pPr>
        <w:pStyle w:val="22"/>
        <w:tabs>
          <w:tab w:val="left" w:pos="840"/>
          <w:tab w:val="right" w:leader="dot" w:pos="8494"/>
        </w:tabs>
        <w:rPr>
          <w:del w:id="349" w:author="微软用户" w:date="2014-07-21T11:59:00Z"/>
          <w:rFonts w:asciiTheme="minorHAnsi" w:eastAsiaTheme="minorEastAsia" w:hAnsiTheme="minorHAnsi" w:cstheme="minorBidi"/>
          <w:smallCaps w:val="0"/>
          <w:noProof/>
          <w:szCs w:val="22"/>
        </w:rPr>
      </w:pPr>
      <w:del w:id="350" w:author="微软用户" w:date="2014-07-21T11:59:00Z">
        <w:r w:rsidRPr="00052391">
          <w:rPr>
            <w:noProof/>
            <w:rPrChange w:id="351" w:author="微软用户" w:date="2014-07-21T11:59:00Z">
              <w:rPr>
                <w:rStyle w:val="a7"/>
                <w:noProof/>
              </w:rPr>
            </w:rPrChange>
          </w:rPr>
          <w:delText>3.7</w:delText>
        </w:r>
        <w:r w:rsidR="001A03EF" w:rsidDel="00D84088">
          <w:rPr>
            <w:rFonts w:asciiTheme="minorHAnsi" w:eastAsiaTheme="minorEastAsia" w:hAnsiTheme="minorHAnsi" w:cstheme="minorBidi"/>
            <w:smallCaps w:val="0"/>
            <w:noProof/>
            <w:szCs w:val="22"/>
          </w:rPr>
          <w:tab/>
        </w:r>
        <w:r w:rsidRPr="00052391">
          <w:rPr>
            <w:rFonts w:hint="eastAsia"/>
            <w:noProof/>
            <w:rPrChange w:id="352" w:author="微软用户" w:date="2014-07-21T11:59:00Z">
              <w:rPr>
                <w:rStyle w:val="a7"/>
                <w:rFonts w:hint="eastAsia"/>
                <w:noProof/>
              </w:rPr>
            </w:rPrChange>
          </w:rPr>
          <w:delText>计划会签</w:delText>
        </w:r>
        <w:r w:rsidR="001A03EF" w:rsidDel="00D84088">
          <w:rPr>
            <w:noProof/>
            <w:webHidden/>
          </w:rPr>
          <w:tab/>
          <w:delText>18</w:delText>
        </w:r>
      </w:del>
    </w:p>
    <w:p w:rsidR="001A03EF" w:rsidDel="00D84088" w:rsidRDefault="00052391">
      <w:pPr>
        <w:pStyle w:val="32"/>
        <w:tabs>
          <w:tab w:val="left" w:pos="1260"/>
          <w:tab w:val="right" w:leader="dot" w:pos="8494"/>
        </w:tabs>
        <w:rPr>
          <w:del w:id="353" w:author="微软用户" w:date="2014-07-21T11:59:00Z"/>
          <w:rFonts w:asciiTheme="minorHAnsi" w:eastAsiaTheme="minorEastAsia" w:hAnsiTheme="minorHAnsi" w:cstheme="minorBidi"/>
          <w:i w:val="0"/>
          <w:noProof/>
          <w:szCs w:val="22"/>
        </w:rPr>
      </w:pPr>
      <w:del w:id="354" w:author="微软用户" w:date="2014-07-21T11:59:00Z">
        <w:r w:rsidRPr="00052391">
          <w:rPr>
            <w:noProof/>
            <w:rPrChange w:id="355" w:author="微软用户" w:date="2014-07-21T11:59:00Z">
              <w:rPr>
                <w:rStyle w:val="a7"/>
                <w:noProof/>
              </w:rPr>
            </w:rPrChange>
          </w:rPr>
          <w:delText>3.7.1</w:delText>
        </w:r>
        <w:r w:rsidR="001A03EF" w:rsidDel="00D84088">
          <w:rPr>
            <w:rFonts w:asciiTheme="minorHAnsi" w:eastAsiaTheme="minorEastAsia" w:hAnsiTheme="minorHAnsi" w:cstheme="minorBidi"/>
            <w:i w:val="0"/>
            <w:noProof/>
            <w:szCs w:val="22"/>
          </w:rPr>
          <w:tab/>
        </w:r>
        <w:r w:rsidRPr="00052391">
          <w:rPr>
            <w:noProof/>
            <w:rPrChange w:id="356" w:author="微软用户" w:date="2014-07-21T11:59:00Z">
              <w:rPr>
                <w:rStyle w:val="a7"/>
                <w:noProof/>
              </w:rPr>
            </w:rPrChange>
          </w:rPr>
          <w:delText>A</w:delText>
        </w:r>
        <w:r w:rsidRPr="00052391">
          <w:rPr>
            <w:rFonts w:hint="eastAsia"/>
            <w:noProof/>
            <w:rPrChange w:id="357" w:author="微软用户" w:date="2014-07-21T11:59:00Z">
              <w:rPr>
                <w:rStyle w:val="a7"/>
                <w:rFonts w:hint="eastAsia"/>
                <w:noProof/>
              </w:rPr>
            </w:rPrChange>
          </w:rPr>
          <w:delText>类计划会签</w:delText>
        </w:r>
        <w:r w:rsidR="001A03EF" w:rsidDel="00D84088">
          <w:rPr>
            <w:noProof/>
            <w:webHidden/>
          </w:rPr>
          <w:tab/>
          <w:delText>18</w:delText>
        </w:r>
      </w:del>
    </w:p>
    <w:p w:rsidR="001A03EF" w:rsidDel="00D84088" w:rsidRDefault="00052391">
      <w:pPr>
        <w:pStyle w:val="32"/>
        <w:tabs>
          <w:tab w:val="left" w:pos="1260"/>
          <w:tab w:val="right" w:leader="dot" w:pos="8494"/>
        </w:tabs>
        <w:rPr>
          <w:del w:id="358" w:author="微软用户" w:date="2014-07-21T11:59:00Z"/>
          <w:rFonts w:asciiTheme="minorHAnsi" w:eastAsiaTheme="minorEastAsia" w:hAnsiTheme="minorHAnsi" w:cstheme="minorBidi"/>
          <w:i w:val="0"/>
          <w:noProof/>
          <w:szCs w:val="22"/>
        </w:rPr>
      </w:pPr>
      <w:del w:id="359" w:author="微软用户" w:date="2014-07-21T11:59:00Z">
        <w:r w:rsidRPr="00052391">
          <w:rPr>
            <w:noProof/>
            <w:rPrChange w:id="360" w:author="微软用户" w:date="2014-07-21T11:59:00Z">
              <w:rPr>
                <w:rStyle w:val="a7"/>
                <w:noProof/>
              </w:rPr>
            </w:rPrChange>
          </w:rPr>
          <w:delText>3.7.2</w:delText>
        </w:r>
        <w:r w:rsidR="001A03EF" w:rsidDel="00D84088">
          <w:rPr>
            <w:rFonts w:asciiTheme="minorHAnsi" w:eastAsiaTheme="minorEastAsia" w:hAnsiTheme="minorHAnsi" w:cstheme="minorBidi"/>
            <w:i w:val="0"/>
            <w:noProof/>
            <w:szCs w:val="22"/>
          </w:rPr>
          <w:tab/>
        </w:r>
        <w:r w:rsidRPr="00052391">
          <w:rPr>
            <w:noProof/>
            <w:rPrChange w:id="361" w:author="微软用户" w:date="2014-07-21T11:59:00Z">
              <w:rPr>
                <w:rStyle w:val="a7"/>
                <w:noProof/>
              </w:rPr>
            </w:rPrChange>
          </w:rPr>
          <w:delText>B</w:delText>
        </w:r>
        <w:r w:rsidRPr="00052391">
          <w:rPr>
            <w:rFonts w:hint="eastAsia"/>
            <w:noProof/>
            <w:rPrChange w:id="362" w:author="微软用户" w:date="2014-07-21T11:59:00Z">
              <w:rPr>
                <w:rStyle w:val="a7"/>
                <w:rFonts w:hint="eastAsia"/>
                <w:noProof/>
              </w:rPr>
            </w:rPrChange>
          </w:rPr>
          <w:delText>类计划会签</w:delText>
        </w:r>
        <w:r w:rsidR="001A03EF" w:rsidDel="00D84088">
          <w:rPr>
            <w:noProof/>
            <w:webHidden/>
          </w:rPr>
          <w:tab/>
          <w:delText>19</w:delText>
        </w:r>
      </w:del>
    </w:p>
    <w:p w:rsidR="001A03EF" w:rsidDel="00D84088" w:rsidRDefault="00052391">
      <w:pPr>
        <w:pStyle w:val="32"/>
        <w:tabs>
          <w:tab w:val="left" w:pos="1260"/>
          <w:tab w:val="right" w:leader="dot" w:pos="8494"/>
        </w:tabs>
        <w:rPr>
          <w:del w:id="363" w:author="微软用户" w:date="2014-07-21T11:59:00Z"/>
          <w:rFonts w:asciiTheme="minorHAnsi" w:eastAsiaTheme="minorEastAsia" w:hAnsiTheme="minorHAnsi" w:cstheme="minorBidi"/>
          <w:i w:val="0"/>
          <w:noProof/>
          <w:szCs w:val="22"/>
        </w:rPr>
      </w:pPr>
      <w:del w:id="364" w:author="微软用户" w:date="2014-07-21T11:59:00Z">
        <w:r w:rsidRPr="00052391">
          <w:rPr>
            <w:noProof/>
            <w:rPrChange w:id="365" w:author="微软用户" w:date="2014-07-21T11:59:00Z">
              <w:rPr>
                <w:rStyle w:val="a7"/>
                <w:noProof/>
              </w:rPr>
            </w:rPrChange>
          </w:rPr>
          <w:delText>3.7.3</w:delText>
        </w:r>
        <w:r w:rsidR="001A03EF" w:rsidDel="00D84088">
          <w:rPr>
            <w:rFonts w:asciiTheme="minorHAnsi" w:eastAsiaTheme="minorEastAsia" w:hAnsiTheme="minorHAnsi" w:cstheme="minorBidi"/>
            <w:i w:val="0"/>
            <w:noProof/>
            <w:szCs w:val="22"/>
          </w:rPr>
          <w:tab/>
        </w:r>
        <w:r w:rsidRPr="00052391">
          <w:rPr>
            <w:noProof/>
            <w:rPrChange w:id="366" w:author="微软用户" w:date="2014-07-21T11:59:00Z">
              <w:rPr>
                <w:rStyle w:val="a7"/>
                <w:noProof/>
              </w:rPr>
            </w:rPrChange>
          </w:rPr>
          <w:delText>C</w:delText>
        </w:r>
        <w:r w:rsidRPr="00052391">
          <w:rPr>
            <w:rFonts w:hint="eastAsia"/>
            <w:noProof/>
            <w:rPrChange w:id="367" w:author="微软用户" w:date="2014-07-21T11:59:00Z">
              <w:rPr>
                <w:rStyle w:val="a7"/>
                <w:rFonts w:hint="eastAsia"/>
                <w:noProof/>
              </w:rPr>
            </w:rPrChange>
          </w:rPr>
          <w:delText>类计划会签</w:delText>
        </w:r>
        <w:r w:rsidR="001A03EF" w:rsidDel="00D84088">
          <w:rPr>
            <w:noProof/>
            <w:webHidden/>
          </w:rPr>
          <w:tab/>
          <w:delText>21</w:delText>
        </w:r>
      </w:del>
    </w:p>
    <w:p w:rsidR="001A03EF" w:rsidDel="00D84088" w:rsidRDefault="00052391">
      <w:pPr>
        <w:pStyle w:val="22"/>
        <w:tabs>
          <w:tab w:val="left" w:pos="840"/>
          <w:tab w:val="right" w:leader="dot" w:pos="8494"/>
        </w:tabs>
        <w:rPr>
          <w:del w:id="368" w:author="微软用户" w:date="2014-07-21T11:59:00Z"/>
          <w:rFonts w:asciiTheme="minorHAnsi" w:eastAsiaTheme="minorEastAsia" w:hAnsiTheme="minorHAnsi" w:cstheme="minorBidi"/>
          <w:smallCaps w:val="0"/>
          <w:noProof/>
          <w:szCs w:val="22"/>
        </w:rPr>
      </w:pPr>
      <w:del w:id="369" w:author="微软用户" w:date="2014-07-21T11:59:00Z">
        <w:r w:rsidRPr="00052391">
          <w:rPr>
            <w:noProof/>
            <w:rPrChange w:id="370" w:author="微软用户" w:date="2014-07-21T11:59:00Z">
              <w:rPr>
                <w:rStyle w:val="a7"/>
                <w:noProof/>
              </w:rPr>
            </w:rPrChange>
          </w:rPr>
          <w:delText>3.8</w:delText>
        </w:r>
        <w:r w:rsidR="001A03EF" w:rsidDel="00D84088">
          <w:rPr>
            <w:rFonts w:asciiTheme="minorHAnsi" w:eastAsiaTheme="minorEastAsia" w:hAnsiTheme="minorHAnsi" w:cstheme="minorBidi"/>
            <w:smallCaps w:val="0"/>
            <w:noProof/>
            <w:szCs w:val="22"/>
          </w:rPr>
          <w:tab/>
        </w:r>
        <w:r w:rsidRPr="00052391">
          <w:rPr>
            <w:rFonts w:hint="eastAsia"/>
            <w:noProof/>
            <w:rPrChange w:id="371" w:author="微软用户" w:date="2014-07-21T11:59:00Z">
              <w:rPr>
                <w:rStyle w:val="a7"/>
                <w:rFonts w:hint="eastAsia"/>
                <w:noProof/>
              </w:rPr>
            </w:rPrChange>
          </w:rPr>
          <w:delText>计划发布</w:delText>
        </w:r>
        <w:r w:rsidR="001A03EF" w:rsidDel="00D84088">
          <w:rPr>
            <w:noProof/>
            <w:webHidden/>
          </w:rPr>
          <w:tab/>
          <w:delText>22</w:delText>
        </w:r>
      </w:del>
    </w:p>
    <w:p w:rsidR="001A03EF" w:rsidDel="00D84088" w:rsidRDefault="00052391">
      <w:pPr>
        <w:pStyle w:val="22"/>
        <w:tabs>
          <w:tab w:val="left" w:pos="840"/>
          <w:tab w:val="right" w:leader="dot" w:pos="8494"/>
        </w:tabs>
        <w:rPr>
          <w:del w:id="372" w:author="微软用户" w:date="2014-07-21T11:59:00Z"/>
          <w:rFonts w:asciiTheme="minorHAnsi" w:eastAsiaTheme="minorEastAsia" w:hAnsiTheme="minorHAnsi" w:cstheme="minorBidi"/>
          <w:smallCaps w:val="0"/>
          <w:noProof/>
          <w:szCs w:val="22"/>
        </w:rPr>
      </w:pPr>
      <w:del w:id="373" w:author="微软用户" w:date="2014-07-21T11:59:00Z">
        <w:r w:rsidRPr="00052391">
          <w:rPr>
            <w:noProof/>
            <w:rPrChange w:id="374" w:author="微软用户" w:date="2014-07-21T11:59:00Z">
              <w:rPr>
                <w:rStyle w:val="a7"/>
                <w:noProof/>
              </w:rPr>
            </w:rPrChange>
          </w:rPr>
          <w:delText>3.9</w:delText>
        </w:r>
        <w:r w:rsidR="001A03EF" w:rsidDel="00D84088">
          <w:rPr>
            <w:rFonts w:asciiTheme="minorHAnsi" w:eastAsiaTheme="minorEastAsia" w:hAnsiTheme="minorHAnsi" w:cstheme="minorBidi"/>
            <w:smallCaps w:val="0"/>
            <w:noProof/>
            <w:szCs w:val="22"/>
          </w:rPr>
          <w:tab/>
        </w:r>
        <w:r w:rsidRPr="00052391">
          <w:rPr>
            <w:rFonts w:hint="eastAsia"/>
            <w:noProof/>
            <w:rPrChange w:id="375" w:author="微软用户" w:date="2014-07-21T11:59:00Z">
              <w:rPr>
                <w:rStyle w:val="a7"/>
                <w:rFonts w:hint="eastAsia"/>
                <w:noProof/>
              </w:rPr>
            </w:rPrChange>
          </w:rPr>
          <w:delText>停送电</w:delText>
        </w:r>
        <w:r w:rsidR="001A03EF" w:rsidDel="00D84088">
          <w:rPr>
            <w:noProof/>
            <w:webHidden/>
          </w:rPr>
          <w:tab/>
          <w:delText>24</w:delText>
        </w:r>
      </w:del>
    </w:p>
    <w:p w:rsidR="001A03EF" w:rsidDel="00D84088" w:rsidRDefault="00052391">
      <w:pPr>
        <w:pStyle w:val="32"/>
        <w:tabs>
          <w:tab w:val="left" w:pos="1260"/>
          <w:tab w:val="right" w:leader="dot" w:pos="8494"/>
        </w:tabs>
        <w:rPr>
          <w:del w:id="376" w:author="微软用户" w:date="2014-07-21T11:59:00Z"/>
          <w:rFonts w:asciiTheme="minorHAnsi" w:eastAsiaTheme="minorEastAsia" w:hAnsiTheme="minorHAnsi" w:cstheme="minorBidi"/>
          <w:i w:val="0"/>
          <w:noProof/>
          <w:szCs w:val="22"/>
        </w:rPr>
      </w:pPr>
      <w:del w:id="377" w:author="微软用户" w:date="2014-07-21T11:59:00Z">
        <w:r w:rsidRPr="00052391">
          <w:rPr>
            <w:noProof/>
            <w:rPrChange w:id="378" w:author="微软用户" w:date="2014-07-21T11:59:00Z">
              <w:rPr>
                <w:rStyle w:val="a7"/>
                <w:noProof/>
              </w:rPr>
            </w:rPrChange>
          </w:rPr>
          <w:delText>3.9.1</w:delText>
        </w:r>
        <w:r w:rsidR="001A03EF" w:rsidDel="00D84088">
          <w:rPr>
            <w:rFonts w:asciiTheme="minorHAnsi" w:eastAsiaTheme="minorEastAsia" w:hAnsiTheme="minorHAnsi" w:cstheme="minorBidi"/>
            <w:i w:val="0"/>
            <w:noProof/>
            <w:szCs w:val="22"/>
          </w:rPr>
          <w:tab/>
        </w:r>
        <w:r w:rsidRPr="00052391">
          <w:rPr>
            <w:rFonts w:hint="eastAsia"/>
            <w:noProof/>
            <w:rPrChange w:id="379" w:author="微软用户" w:date="2014-07-21T11:59:00Z">
              <w:rPr>
                <w:rStyle w:val="a7"/>
                <w:rFonts w:hint="eastAsia"/>
                <w:noProof/>
              </w:rPr>
            </w:rPrChange>
          </w:rPr>
          <w:delText>创建停送电通知单</w:delText>
        </w:r>
        <w:r w:rsidR="001A03EF" w:rsidDel="00D84088">
          <w:rPr>
            <w:noProof/>
            <w:webHidden/>
          </w:rPr>
          <w:tab/>
          <w:delText>24</w:delText>
        </w:r>
      </w:del>
    </w:p>
    <w:p w:rsidR="001A03EF" w:rsidDel="00D84088" w:rsidRDefault="00052391">
      <w:pPr>
        <w:pStyle w:val="32"/>
        <w:tabs>
          <w:tab w:val="left" w:pos="1260"/>
          <w:tab w:val="right" w:leader="dot" w:pos="8494"/>
        </w:tabs>
        <w:rPr>
          <w:del w:id="380" w:author="微软用户" w:date="2014-07-21T11:59:00Z"/>
          <w:rFonts w:asciiTheme="minorHAnsi" w:eastAsiaTheme="minorEastAsia" w:hAnsiTheme="minorHAnsi" w:cstheme="minorBidi"/>
          <w:i w:val="0"/>
          <w:noProof/>
          <w:szCs w:val="22"/>
        </w:rPr>
      </w:pPr>
      <w:del w:id="381" w:author="微软用户" w:date="2014-07-21T11:59:00Z">
        <w:r w:rsidRPr="00052391">
          <w:rPr>
            <w:noProof/>
            <w:rPrChange w:id="382" w:author="微软用户" w:date="2014-07-21T11:59:00Z">
              <w:rPr>
                <w:rStyle w:val="a7"/>
                <w:noProof/>
              </w:rPr>
            </w:rPrChange>
          </w:rPr>
          <w:delText>3.9.2</w:delText>
        </w:r>
        <w:r w:rsidR="001A03EF" w:rsidDel="00D84088">
          <w:rPr>
            <w:rFonts w:asciiTheme="minorHAnsi" w:eastAsiaTheme="minorEastAsia" w:hAnsiTheme="minorHAnsi" w:cstheme="minorBidi"/>
            <w:i w:val="0"/>
            <w:noProof/>
            <w:szCs w:val="22"/>
          </w:rPr>
          <w:tab/>
        </w:r>
        <w:r w:rsidRPr="00052391">
          <w:rPr>
            <w:rFonts w:hint="eastAsia"/>
            <w:noProof/>
            <w:rPrChange w:id="383" w:author="微软用户" w:date="2014-07-21T11:59:00Z">
              <w:rPr>
                <w:rStyle w:val="a7"/>
                <w:rFonts w:hint="eastAsia"/>
                <w:noProof/>
              </w:rPr>
            </w:rPrChange>
          </w:rPr>
          <w:delText>停送电通知单的审批、执行</w:delText>
        </w:r>
        <w:r w:rsidR="001A03EF" w:rsidDel="00D84088">
          <w:rPr>
            <w:noProof/>
            <w:webHidden/>
          </w:rPr>
          <w:tab/>
          <w:delText>24</w:delText>
        </w:r>
      </w:del>
    </w:p>
    <w:p w:rsidR="001A03EF" w:rsidDel="00D84088" w:rsidRDefault="00052391">
      <w:pPr>
        <w:pStyle w:val="32"/>
        <w:tabs>
          <w:tab w:val="left" w:pos="1260"/>
          <w:tab w:val="right" w:leader="dot" w:pos="8494"/>
        </w:tabs>
        <w:rPr>
          <w:del w:id="384" w:author="微软用户" w:date="2014-07-21T11:59:00Z"/>
          <w:rFonts w:asciiTheme="minorHAnsi" w:eastAsiaTheme="minorEastAsia" w:hAnsiTheme="minorHAnsi" w:cstheme="minorBidi"/>
          <w:i w:val="0"/>
          <w:noProof/>
          <w:szCs w:val="22"/>
        </w:rPr>
      </w:pPr>
      <w:del w:id="385" w:author="微软用户" w:date="2014-07-21T11:59:00Z">
        <w:r w:rsidRPr="00052391">
          <w:rPr>
            <w:noProof/>
            <w:rPrChange w:id="386" w:author="微软用户" w:date="2014-07-21T11:59:00Z">
              <w:rPr>
                <w:rStyle w:val="a7"/>
                <w:noProof/>
              </w:rPr>
            </w:rPrChange>
          </w:rPr>
          <w:delText>3.9.3</w:delText>
        </w:r>
        <w:r w:rsidR="001A03EF" w:rsidDel="00D84088">
          <w:rPr>
            <w:rFonts w:asciiTheme="minorHAnsi" w:eastAsiaTheme="minorEastAsia" w:hAnsiTheme="minorHAnsi" w:cstheme="minorBidi"/>
            <w:i w:val="0"/>
            <w:noProof/>
            <w:szCs w:val="22"/>
          </w:rPr>
          <w:tab/>
        </w:r>
        <w:r w:rsidRPr="00052391">
          <w:rPr>
            <w:rFonts w:hint="eastAsia"/>
            <w:noProof/>
            <w:rPrChange w:id="387" w:author="微软用户" w:date="2014-07-21T11:59:00Z">
              <w:rPr>
                <w:rStyle w:val="a7"/>
                <w:rFonts w:hint="eastAsia"/>
                <w:noProof/>
              </w:rPr>
            </w:rPrChange>
          </w:rPr>
          <w:delText>停送电通知单的发布与反馈</w:delText>
        </w:r>
        <w:r w:rsidR="001A03EF" w:rsidDel="00D84088">
          <w:rPr>
            <w:noProof/>
            <w:webHidden/>
          </w:rPr>
          <w:tab/>
          <w:delText>25</w:delText>
        </w:r>
      </w:del>
    </w:p>
    <w:p w:rsidR="001A03EF" w:rsidDel="00D84088" w:rsidRDefault="00052391">
      <w:pPr>
        <w:pStyle w:val="22"/>
        <w:tabs>
          <w:tab w:val="left" w:pos="1050"/>
          <w:tab w:val="right" w:leader="dot" w:pos="8494"/>
        </w:tabs>
        <w:rPr>
          <w:del w:id="388" w:author="微软用户" w:date="2014-07-21T11:59:00Z"/>
          <w:rFonts w:asciiTheme="minorHAnsi" w:eastAsiaTheme="minorEastAsia" w:hAnsiTheme="minorHAnsi" w:cstheme="minorBidi"/>
          <w:smallCaps w:val="0"/>
          <w:noProof/>
          <w:szCs w:val="22"/>
        </w:rPr>
      </w:pPr>
      <w:del w:id="389" w:author="微软用户" w:date="2014-07-21T11:59:00Z">
        <w:r w:rsidRPr="00052391">
          <w:rPr>
            <w:noProof/>
            <w:rPrChange w:id="390" w:author="微软用户" w:date="2014-07-21T11:59:00Z">
              <w:rPr>
                <w:rStyle w:val="a7"/>
                <w:noProof/>
              </w:rPr>
            </w:rPrChange>
          </w:rPr>
          <w:delText>3.10</w:delText>
        </w:r>
        <w:r w:rsidR="001A03EF" w:rsidDel="00D84088">
          <w:rPr>
            <w:rFonts w:asciiTheme="minorHAnsi" w:eastAsiaTheme="minorEastAsia" w:hAnsiTheme="minorHAnsi" w:cstheme="minorBidi"/>
            <w:smallCaps w:val="0"/>
            <w:noProof/>
            <w:szCs w:val="22"/>
          </w:rPr>
          <w:tab/>
        </w:r>
        <w:r w:rsidRPr="00052391">
          <w:rPr>
            <w:rFonts w:hint="eastAsia"/>
            <w:noProof/>
            <w:rPrChange w:id="391" w:author="微软用户" w:date="2014-07-21T11:59:00Z">
              <w:rPr>
                <w:rStyle w:val="a7"/>
                <w:rFonts w:hint="eastAsia"/>
                <w:noProof/>
              </w:rPr>
            </w:rPrChange>
          </w:rPr>
          <w:delText>调度命令</w:delText>
        </w:r>
        <w:r w:rsidR="001A03EF" w:rsidDel="00D84088">
          <w:rPr>
            <w:noProof/>
            <w:webHidden/>
          </w:rPr>
          <w:tab/>
          <w:delText>26</w:delText>
        </w:r>
      </w:del>
    </w:p>
    <w:p w:rsidR="001A03EF" w:rsidDel="00D84088" w:rsidRDefault="00052391">
      <w:pPr>
        <w:pStyle w:val="32"/>
        <w:tabs>
          <w:tab w:val="left" w:pos="1260"/>
          <w:tab w:val="right" w:leader="dot" w:pos="8494"/>
        </w:tabs>
        <w:rPr>
          <w:del w:id="392" w:author="微软用户" w:date="2014-07-21T11:59:00Z"/>
          <w:rFonts w:asciiTheme="minorHAnsi" w:eastAsiaTheme="minorEastAsia" w:hAnsiTheme="minorHAnsi" w:cstheme="minorBidi"/>
          <w:i w:val="0"/>
          <w:noProof/>
          <w:szCs w:val="22"/>
        </w:rPr>
      </w:pPr>
      <w:del w:id="393" w:author="微软用户" w:date="2014-07-21T11:59:00Z">
        <w:r w:rsidRPr="00052391">
          <w:rPr>
            <w:noProof/>
            <w:rPrChange w:id="394" w:author="微软用户" w:date="2014-07-21T11:59:00Z">
              <w:rPr>
                <w:rStyle w:val="a7"/>
                <w:noProof/>
              </w:rPr>
            </w:rPrChange>
          </w:rPr>
          <w:delText>3.10.1</w:delText>
        </w:r>
        <w:r w:rsidR="001A03EF" w:rsidDel="00D84088">
          <w:rPr>
            <w:rFonts w:asciiTheme="minorHAnsi" w:eastAsiaTheme="minorEastAsia" w:hAnsiTheme="minorHAnsi" w:cstheme="minorBidi"/>
            <w:i w:val="0"/>
            <w:noProof/>
            <w:szCs w:val="22"/>
          </w:rPr>
          <w:tab/>
        </w:r>
        <w:r w:rsidRPr="00052391">
          <w:rPr>
            <w:rFonts w:hint="eastAsia"/>
            <w:noProof/>
            <w:rPrChange w:id="395" w:author="微软用户" w:date="2014-07-21T11:59:00Z">
              <w:rPr>
                <w:rStyle w:val="a7"/>
                <w:rFonts w:hint="eastAsia"/>
                <w:noProof/>
              </w:rPr>
            </w:rPrChange>
          </w:rPr>
          <w:delText>调度命令的创建</w:delText>
        </w:r>
        <w:r w:rsidR="001A03EF" w:rsidDel="00D84088">
          <w:rPr>
            <w:noProof/>
            <w:webHidden/>
          </w:rPr>
          <w:tab/>
          <w:delText>26</w:delText>
        </w:r>
      </w:del>
    </w:p>
    <w:p w:rsidR="001A03EF" w:rsidDel="00D84088" w:rsidRDefault="00052391">
      <w:pPr>
        <w:pStyle w:val="32"/>
        <w:tabs>
          <w:tab w:val="left" w:pos="1260"/>
          <w:tab w:val="right" w:leader="dot" w:pos="8494"/>
        </w:tabs>
        <w:rPr>
          <w:del w:id="396" w:author="微软用户" w:date="2014-07-21T11:59:00Z"/>
          <w:rFonts w:asciiTheme="minorHAnsi" w:eastAsiaTheme="minorEastAsia" w:hAnsiTheme="minorHAnsi" w:cstheme="minorBidi"/>
          <w:i w:val="0"/>
          <w:noProof/>
          <w:szCs w:val="22"/>
        </w:rPr>
      </w:pPr>
      <w:del w:id="397" w:author="微软用户" w:date="2014-07-21T11:59:00Z">
        <w:r w:rsidRPr="00052391">
          <w:rPr>
            <w:noProof/>
            <w:rPrChange w:id="398" w:author="微软用户" w:date="2014-07-21T11:59:00Z">
              <w:rPr>
                <w:rStyle w:val="a7"/>
                <w:noProof/>
              </w:rPr>
            </w:rPrChange>
          </w:rPr>
          <w:delText>3.10.2</w:delText>
        </w:r>
        <w:r w:rsidR="001A03EF" w:rsidDel="00D84088">
          <w:rPr>
            <w:rFonts w:asciiTheme="minorHAnsi" w:eastAsiaTheme="minorEastAsia" w:hAnsiTheme="minorHAnsi" w:cstheme="minorBidi"/>
            <w:i w:val="0"/>
            <w:noProof/>
            <w:szCs w:val="22"/>
          </w:rPr>
          <w:tab/>
        </w:r>
        <w:r w:rsidRPr="00052391">
          <w:rPr>
            <w:rFonts w:hint="eastAsia"/>
            <w:noProof/>
            <w:rPrChange w:id="399" w:author="微软用户" w:date="2014-07-21T11:59:00Z">
              <w:rPr>
                <w:rStyle w:val="a7"/>
                <w:rFonts w:hint="eastAsia"/>
                <w:noProof/>
              </w:rPr>
            </w:rPrChange>
          </w:rPr>
          <w:delText>调度命令的审核反馈</w:delText>
        </w:r>
        <w:r w:rsidR="001A03EF" w:rsidDel="00D84088">
          <w:rPr>
            <w:noProof/>
            <w:webHidden/>
          </w:rPr>
          <w:tab/>
          <w:delText>27</w:delText>
        </w:r>
      </w:del>
    </w:p>
    <w:p w:rsidR="001A03EF" w:rsidDel="00D84088" w:rsidRDefault="00052391">
      <w:pPr>
        <w:pStyle w:val="22"/>
        <w:tabs>
          <w:tab w:val="left" w:pos="840"/>
          <w:tab w:val="right" w:leader="dot" w:pos="8494"/>
        </w:tabs>
        <w:rPr>
          <w:del w:id="400" w:author="微软用户" w:date="2014-07-21T11:59:00Z"/>
          <w:rFonts w:asciiTheme="minorHAnsi" w:eastAsiaTheme="minorEastAsia" w:hAnsiTheme="minorHAnsi" w:cstheme="minorBidi"/>
          <w:smallCaps w:val="0"/>
          <w:noProof/>
          <w:szCs w:val="22"/>
        </w:rPr>
      </w:pPr>
      <w:del w:id="401" w:author="微软用户" w:date="2014-07-21T11:59:00Z">
        <w:r w:rsidRPr="00052391">
          <w:rPr>
            <w:noProof/>
            <w:rPrChange w:id="402" w:author="微软用户" w:date="2014-07-21T11:59:00Z">
              <w:rPr>
                <w:rStyle w:val="a7"/>
                <w:noProof/>
              </w:rPr>
            </w:rPrChange>
          </w:rPr>
          <w:delText>3.11</w:delText>
        </w:r>
        <w:r w:rsidR="001A03EF" w:rsidDel="00D84088">
          <w:rPr>
            <w:rFonts w:asciiTheme="minorHAnsi" w:eastAsiaTheme="minorEastAsia" w:hAnsiTheme="minorHAnsi" w:cstheme="minorBidi"/>
            <w:smallCaps w:val="0"/>
            <w:noProof/>
            <w:szCs w:val="22"/>
          </w:rPr>
          <w:tab/>
        </w:r>
        <w:r w:rsidRPr="00052391">
          <w:rPr>
            <w:rFonts w:hint="eastAsia"/>
            <w:noProof/>
            <w:rPrChange w:id="403" w:author="微软用户" w:date="2014-07-21T11:59:00Z">
              <w:rPr>
                <w:rStyle w:val="a7"/>
                <w:rFonts w:hint="eastAsia"/>
                <w:noProof/>
              </w:rPr>
            </w:rPrChange>
          </w:rPr>
          <w:delText>车站施工请销点</w:delText>
        </w:r>
        <w:r w:rsidR="001A03EF" w:rsidDel="00D84088">
          <w:rPr>
            <w:noProof/>
            <w:webHidden/>
          </w:rPr>
          <w:tab/>
          <w:delText>28</w:delText>
        </w:r>
      </w:del>
    </w:p>
    <w:p w:rsidR="001A03EF" w:rsidDel="00D84088" w:rsidRDefault="00052391">
      <w:pPr>
        <w:pStyle w:val="32"/>
        <w:tabs>
          <w:tab w:val="left" w:pos="1260"/>
          <w:tab w:val="right" w:leader="dot" w:pos="8494"/>
        </w:tabs>
        <w:rPr>
          <w:del w:id="404" w:author="微软用户" w:date="2014-07-21T11:59:00Z"/>
          <w:rFonts w:asciiTheme="minorHAnsi" w:eastAsiaTheme="minorEastAsia" w:hAnsiTheme="minorHAnsi" w:cstheme="minorBidi"/>
          <w:i w:val="0"/>
          <w:noProof/>
          <w:szCs w:val="22"/>
        </w:rPr>
      </w:pPr>
      <w:del w:id="405" w:author="微软用户" w:date="2014-07-21T11:59:00Z">
        <w:r w:rsidRPr="00052391">
          <w:rPr>
            <w:noProof/>
            <w:rPrChange w:id="406" w:author="微软用户" w:date="2014-07-21T11:59:00Z">
              <w:rPr>
                <w:rStyle w:val="a7"/>
                <w:noProof/>
              </w:rPr>
            </w:rPrChange>
          </w:rPr>
          <w:delText>3.11.1</w:delText>
        </w:r>
        <w:r w:rsidR="001A03EF" w:rsidDel="00D84088">
          <w:rPr>
            <w:rFonts w:asciiTheme="minorHAnsi" w:eastAsiaTheme="minorEastAsia" w:hAnsiTheme="minorHAnsi" w:cstheme="minorBidi"/>
            <w:i w:val="0"/>
            <w:noProof/>
            <w:szCs w:val="22"/>
          </w:rPr>
          <w:tab/>
        </w:r>
        <w:r w:rsidRPr="00052391">
          <w:rPr>
            <w:rFonts w:hint="eastAsia"/>
            <w:noProof/>
            <w:rPrChange w:id="407" w:author="微软用户" w:date="2014-07-21T11:59:00Z">
              <w:rPr>
                <w:rStyle w:val="a7"/>
                <w:rFonts w:hint="eastAsia"/>
                <w:noProof/>
              </w:rPr>
            </w:rPrChange>
          </w:rPr>
          <w:delText>请销点界面</w:delText>
        </w:r>
        <w:r w:rsidR="001A03EF" w:rsidDel="00D84088">
          <w:rPr>
            <w:noProof/>
            <w:webHidden/>
          </w:rPr>
          <w:tab/>
          <w:delText>28</w:delText>
        </w:r>
      </w:del>
    </w:p>
    <w:p w:rsidR="001A03EF" w:rsidDel="00D84088" w:rsidRDefault="00052391">
      <w:pPr>
        <w:pStyle w:val="32"/>
        <w:tabs>
          <w:tab w:val="left" w:pos="1260"/>
          <w:tab w:val="right" w:leader="dot" w:pos="8494"/>
        </w:tabs>
        <w:rPr>
          <w:del w:id="408" w:author="微软用户" w:date="2014-07-21T11:59:00Z"/>
          <w:rFonts w:asciiTheme="minorHAnsi" w:eastAsiaTheme="minorEastAsia" w:hAnsiTheme="minorHAnsi" w:cstheme="minorBidi"/>
          <w:i w:val="0"/>
          <w:noProof/>
          <w:szCs w:val="22"/>
        </w:rPr>
      </w:pPr>
      <w:del w:id="409" w:author="微软用户" w:date="2014-07-21T11:59:00Z">
        <w:r w:rsidRPr="00052391">
          <w:rPr>
            <w:noProof/>
            <w:rPrChange w:id="410" w:author="微软用户" w:date="2014-07-21T11:59:00Z">
              <w:rPr>
                <w:rStyle w:val="a7"/>
                <w:noProof/>
              </w:rPr>
            </w:rPrChange>
          </w:rPr>
          <w:delText>3.11.2</w:delText>
        </w:r>
        <w:r w:rsidR="001A03EF" w:rsidDel="00D84088">
          <w:rPr>
            <w:rFonts w:asciiTheme="minorHAnsi" w:eastAsiaTheme="minorEastAsia" w:hAnsiTheme="minorHAnsi" w:cstheme="minorBidi"/>
            <w:i w:val="0"/>
            <w:noProof/>
            <w:szCs w:val="22"/>
          </w:rPr>
          <w:tab/>
        </w:r>
        <w:r w:rsidRPr="00052391">
          <w:rPr>
            <w:rFonts w:hint="eastAsia"/>
            <w:noProof/>
            <w:rPrChange w:id="411" w:author="微软用户" w:date="2014-07-21T11:59:00Z">
              <w:rPr>
                <w:rStyle w:val="a7"/>
                <w:rFonts w:hint="eastAsia"/>
                <w:noProof/>
              </w:rPr>
            </w:rPrChange>
          </w:rPr>
          <w:delText>施工登记</w:delText>
        </w:r>
        <w:r w:rsidR="001A03EF" w:rsidDel="00D84088">
          <w:rPr>
            <w:noProof/>
            <w:webHidden/>
          </w:rPr>
          <w:tab/>
          <w:delText>29</w:delText>
        </w:r>
      </w:del>
    </w:p>
    <w:p w:rsidR="001A03EF" w:rsidDel="00D84088" w:rsidRDefault="00052391">
      <w:pPr>
        <w:pStyle w:val="32"/>
        <w:tabs>
          <w:tab w:val="left" w:pos="1260"/>
          <w:tab w:val="right" w:leader="dot" w:pos="8494"/>
        </w:tabs>
        <w:rPr>
          <w:del w:id="412" w:author="微软用户" w:date="2014-07-21T11:59:00Z"/>
          <w:rFonts w:asciiTheme="minorHAnsi" w:eastAsiaTheme="minorEastAsia" w:hAnsiTheme="minorHAnsi" w:cstheme="minorBidi"/>
          <w:i w:val="0"/>
          <w:noProof/>
          <w:szCs w:val="22"/>
        </w:rPr>
      </w:pPr>
      <w:del w:id="413" w:author="微软用户" w:date="2014-07-21T11:59:00Z">
        <w:r w:rsidRPr="00052391">
          <w:rPr>
            <w:noProof/>
            <w:rPrChange w:id="414" w:author="微软用户" w:date="2014-07-21T11:59:00Z">
              <w:rPr>
                <w:rStyle w:val="a7"/>
                <w:noProof/>
              </w:rPr>
            </w:rPrChange>
          </w:rPr>
          <w:delText>3.11.3</w:delText>
        </w:r>
        <w:r w:rsidR="001A03EF" w:rsidDel="00D84088">
          <w:rPr>
            <w:rFonts w:asciiTheme="minorHAnsi" w:eastAsiaTheme="minorEastAsia" w:hAnsiTheme="minorHAnsi" w:cstheme="minorBidi"/>
            <w:i w:val="0"/>
            <w:noProof/>
            <w:szCs w:val="22"/>
          </w:rPr>
          <w:tab/>
        </w:r>
        <w:r w:rsidRPr="00052391">
          <w:rPr>
            <w:rFonts w:hint="eastAsia"/>
            <w:noProof/>
            <w:rPrChange w:id="415" w:author="微软用户" w:date="2014-07-21T11:59:00Z">
              <w:rPr>
                <w:rStyle w:val="a7"/>
                <w:rFonts w:hint="eastAsia"/>
                <w:noProof/>
              </w:rPr>
            </w:rPrChange>
          </w:rPr>
          <w:delText>施工请点</w:delText>
        </w:r>
        <w:r w:rsidR="001A03EF" w:rsidDel="00D84088">
          <w:rPr>
            <w:noProof/>
            <w:webHidden/>
          </w:rPr>
          <w:tab/>
          <w:delText>30</w:delText>
        </w:r>
      </w:del>
    </w:p>
    <w:p w:rsidR="001A03EF" w:rsidDel="00D84088" w:rsidRDefault="00052391">
      <w:pPr>
        <w:pStyle w:val="32"/>
        <w:tabs>
          <w:tab w:val="left" w:pos="1260"/>
          <w:tab w:val="right" w:leader="dot" w:pos="8494"/>
        </w:tabs>
        <w:rPr>
          <w:del w:id="416" w:author="微软用户" w:date="2014-07-21T11:59:00Z"/>
          <w:rFonts w:asciiTheme="minorHAnsi" w:eastAsiaTheme="minorEastAsia" w:hAnsiTheme="minorHAnsi" w:cstheme="minorBidi"/>
          <w:i w:val="0"/>
          <w:noProof/>
          <w:szCs w:val="22"/>
        </w:rPr>
      </w:pPr>
      <w:del w:id="417" w:author="微软用户" w:date="2014-07-21T11:59:00Z">
        <w:r w:rsidRPr="00052391">
          <w:rPr>
            <w:noProof/>
            <w:rPrChange w:id="418" w:author="微软用户" w:date="2014-07-21T11:59:00Z">
              <w:rPr>
                <w:rStyle w:val="a7"/>
                <w:noProof/>
              </w:rPr>
            </w:rPrChange>
          </w:rPr>
          <w:delText>3.11.4</w:delText>
        </w:r>
        <w:r w:rsidR="001A03EF" w:rsidDel="00D84088">
          <w:rPr>
            <w:rFonts w:asciiTheme="minorHAnsi" w:eastAsiaTheme="minorEastAsia" w:hAnsiTheme="minorHAnsi" w:cstheme="minorBidi"/>
            <w:i w:val="0"/>
            <w:noProof/>
            <w:szCs w:val="22"/>
          </w:rPr>
          <w:tab/>
        </w:r>
        <w:r w:rsidRPr="00052391">
          <w:rPr>
            <w:rFonts w:hint="eastAsia"/>
            <w:noProof/>
            <w:rPrChange w:id="419" w:author="微软用户" w:date="2014-07-21T11:59:00Z">
              <w:rPr>
                <w:rStyle w:val="a7"/>
                <w:rFonts w:hint="eastAsia"/>
                <w:noProof/>
              </w:rPr>
            </w:rPrChange>
          </w:rPr>
          <w:delText>施工销点</w:delText>
        </w:r>
        <w:r w:rsidR="001A03EF" w:rsidDel="00D84088">
          <w:rPr>
            <w:noProof/>
            <w:webHidden/>
          </w:rPr>
          <w:tab/>
          <w:delText>31</w:delText>
        </w:r>
      </w:del>
    </w:p>
    <w:p w:rsidR="001A03EF" w:rsidDel="00D84088" w:rsidRDefault="00052391">
      <w:pPr>
        <w:pStyle w:val="32"/>
        <w:tabs>
          <w:tab w:val="left" w:pos="1260"/>
          <w:tab w:val="right" w:leader="dot" w:pos="8494"/>
        </w:tabs>
        <w:rPr>
          <w:del w:id="420" w:author="微软用户" w:date="2014-07-21T11:59:00Z"/>
          <w:rFonts w:asciiTheme="minorHAnsi" w:eastAsiaTheme="minorEastAsia" w:hAnsiTheme="minorHAnsi" w:cstheme="minorBidi"/>
          <w:i w:val="0"/>
          <w:noProof/>
          <w:szCs w:val="22"/>
        </w:rPr>
      </w:pPr>
      <w:del w:id="421" w:author="微软用户" w:date="2014-07-21T11:59:00Z">
        <w:r w:rsidRPr="00052391">
          <w:rPr>
            <w:noProof/>
            <w:rPrChange w:id="422" w:author="微软用户" w:date="2014-07-21T11:59:00Z">
              <w:rPr>
                <w:rStyle w:val="a7"/>
                <w:noProof/>
              </w:rPr>
            </w:rPrChange>
          </w:rPr>
          <w:delText>3.11.5</w:delText>
        </w:r>
        <w:r w:rsidR="001A03EF" w:rsidDel="00D84088">
          <w:rPr>
            <w:rFonts w:asciiTheme="minorHAnsi" w:eastAsiaTheme="minorEastAsia" w:hAnsiTheme="minorHAnsi" w:cstheme="minorBidi"/>
            <w:i w:val="0"/>
            <w:noProof/>
            <w:szCs w:val="22"/>
          </w:rPr>
          <w:tab/>
        </w:r>
        <w:r w:rsidRPr="00052391">
          <w:rPr>
            <w:rFonts w:hint="eastAsia"/>
            <w:noProof/>
            <w:rPrChange w:id="423" w:author="微软用户" w:date="2014-07-21T11:59:00Z">
              <w:rPr>
                <w:rStyle w:val="a7"/>
                <w:rFonts w:hint="eastAsia"/>
                <w:noProof/>
              </w:rPr>
            </w:rPrChange>
          </w:rPr>
          <w:delText>行调请销点</w:delText>
        </w:r>
        <w:r w:rsidR="001A03EF" w:rsidDel="00D84088">
          <w:rPr>
            <w:noProof/>
            <w:webHidden/>
          </w:rPr>
          <w:tab/>
          <w:delText>31</w:delText>
        </w:r>
      </w:del>
    </w:p>
    <w:p w:rsidR="001A03EF" w:rsidDel="00D84088" w:rsidRDefault="00052391">
      <w:pPr>
        <w:pStyle w:val="32"/>
        <w:tabs>
          <w:tab w:val="left" w:pos="1260"/>
          <w:tab w:val="right" w:leader="dot" w:pos="8494"/>
        </w:tabs>
        <w:rPr>
          <w:del w:id="424" w:author="微软用户" w:date="2014-07-21T11:59:00Z"/>
          <w:rFonts w:asciiTheme="minorHAnsi" w:eastAsiaTheme="minorEastAsia" w:hAnsiTheme="minorHAnsi" w:cstheme="minorBidi"/>
          <w:i w:val="0"/>
          <w:noProof/>
          <w:szCs w:val="22"/>
        </w:rPr>
      </w:pPr>
      <w:del w:id="425" w:author="微软用户" w:date="2014-07-21T11:59:00Z">
        <w:r w:rsidRPr="00052391">
          <w:rPr>
            <w:noProof/>
            <w:rPrChange w:id="426" w:author="微软用户" w:date="2014-07-21T11:59:00Z">
              <w:rPr>
                <w:rStyle w:val="a7"/>
                <w:noProof/>
              </w:rPr>
            </w:rPrChange>
          </w:rPr>
          <w:delText>3.11.6</w:delText>
        </w:r>
        <w:r w:rsidR="001A03EF" w:rsidDel="00D84088">
          <w:rPr>
            <w:rFonts w:asciiTheme="minorHAnsi" w:eastAsiaTheme="minorEastAsia" w:hAnsiTheme="minorHAnsi" w:cstheme="minorBidi"/>
            <w:i w:val="0"/>
            <w:noProof/>
            <w:szCs w:val="22"/>
          </w:rPr>
          <w:tab/>
        </w:r>
        <w:r w:rsidRPr="00052391">
          <w:rPr>
            <w:rFonts w:hint="eastAsia"/>
            <w:noProof/>
            <w:rPrChange w:id="427" w:author="微软用户" w:date="2014-07-21T11:59:00Z">
              <w:rPr>
                <w:rStyle w:val="a7"/>
                <w:rFonts w:hint="eastAsia"/>
                <w:noProof/>
              </w:rPr>
            </w:rPrChange>
          </w:rPr>
          <w:delText>批准请点</w:delText>
        </w:r>
        <w:r w:rsidR="001A03EF" w:rsidDel="00D84088">
          <w:rPr>
            <w:noProof/>
            <w:webHidden/>
          </w:rPr>
          <w:tab/>
          <w:delText>31</w:delText>
        </w:r>
      </w:del>
    </w:p>
    <w:p w:rsidR="001A03EF" w:rsidDel="00D84088" w:rsidRDefault="00052391">
      <w:pPr>
        <w:pStyle w:val="32"/>
        <w:tabs>
          <w:tab w:val="left" w:pos="1260"/>
          <w:tab w:val="right" w:leader="dot" w:pos="8494"/>
        </w:tabs>
        <w:rPr>
          <w:del w:id="428" w:author="微软用户" w:date="2014-07-21T11:59:00Z"/>
          <w:rFonts w:asciiTheme="minorHAnsi" w:eastAsiaTheme="minorEastAsia" w:hAnsiTheme="minorHAnsi" w:cstheme="minorBidi"/>
          <w:i w:val="0"/>
          <w:noProof/>
          <w:szCs w:val="22"/>
        </w:rPr>
      </w:pPr>
      <w:del w:id="429" w:author="微软用户" w:date="2014-07-21T11:59:00Z">
        <w:r w:rsidRPr="00052391">
          <w:rPr>
            <w:noProof/>
            <w:rPrChange w:id="430" w:author="微软用户" w:date="2014-07-21T11:59:00Z">
              <w:rPr>
                <w:rStyle w:val="a7"/>
                <w:noProof/>
              </w:rPr>
            </w:rPrChange>
          </w:rPr>
          <w:delText>3.11.7</w:delText>
        </w:r>
        <w:r w:rsidR="001A03EF" w:rsidDel="00D84088">
          <w:rPr>
            <w:rFonts w:asciiTheme="minorHAnsi" w:eastAsiaTheme="minorEastAsia" w:hAnsiTheme="minorHAnsi" w:cstheme="minorBidi"/>
            <w:i w:val="0"/>
            <w:noProof/>
            <w:szCs w:val="22"/>
          </w:rPr>
          <w:tab/>
        </w:r>
        <w:r w:rsidRPr="00052391">
          <w:rPr>
            <w:rFonts w:hint="eastAsia"/>
            <w:noProof/>
            <w:rPrChange w:id="431" w:author="微软用户" w:date="2014-07-21T11:59:00Z">
              <w:rPr>
                <w:rStyle w:val="a7"/>
                <w:rFonts w:hint="eastAsia"/>
                <w:noProof/>
              </w:rPr>
            </w:rPrChange>
          </w:rPr>
          <w:delText>批准销点</w:delText>
        </w:r>
        <w:r w:rsidR="001A03EF" w:rsidDel="00D84088">
          <w:rPr>
            <w:noProof/>
            <w:webHidden/>
          </w:rPr>
          <w:tab/>
          <w:delText>32</w:delText>
        </w:r>
      </w:del>
    </w:p>
    <w:p w:rsidR="001A03EF" w:rsidDel="00D84088" w:rsidRDefault="00052391">
      <w:pPr>
        <w:pStyle w:val="22"/>
        <w:tabs>
          <w:tab w:val="left" w:pos="1050"/>
          <w:tab w:val="right" w:leader="dot" w:pos="8494"/>
        </w:tabs>
        <w:rPr>
          <w:del w:id="432" w:author="微软用户" w:date="2014-07-21T11:59:00Z"/>
          <w:rFonts w:asciiTheme="minorHAnsi" w:eastAsiaTheme="minorEastAsia" w:hAnsiTheme="minorHAnsi" w:cstheme="minorBidi"/>
          <w:smallCaps w:val="0"/>
          <w:noProof/>
          <w:szCs w:val="22"/>
        </w:rPr>
      </w:pPr>
      <w:del w:id="433" w:author="微软用户" w:date="2014-07-21T11:59:00Z">
        <w:r w:rsidRPr="00052391">
          <w:rPr>
            <w:noProof/>
            <w:rPrChange w:id="434" w:author="微软用户" w:date="2014-07-21T11:59:00Z">
              <w:rPr>
                <w:rStyle w:val="a7"/>
                <w:noProof/>
              </w:rPr>
            </w:rPrChange>
          </w:rPr>
          <w:delText>3.12</w:delText>
        </w:r>
        <w:r w:rsidR="001A03EF" w:rsidDel="00D84088">
          <w:rPr>
            <w:rFonts w:asciiTheme="minorHAnsi" w:eastAsiaTheme="minorEastAsia" w:hAnsiTheme="minorHAnsi" w:cstheme="minorBidi"/>
            <w:smallCaps w:val="0"/>
            <w:noProof/>
            <w:szCs w:val="22"/>
          </w:rPr>
          <w:tab/>
        </w:r>
        <w:r w:rsidRPr="00052391">
          <w:rPr>
            <w:rFonts w:hint="eastAsia"/>
            <w:noProof/>
            <w:rPrChange w:id="435" w:author="微软用户" w:date="2014-07-21T11:59:00Z">
              <w:rPr>
                <w:rStyle w:val="a7"/>
                <w:rFonts w:hint="eastAsia"/>
                <w:noProof/>
              </w:rPr>
            </w:rPrChange>
          </w:rPr>
          <w:delText>施工一览图</w:delText>
        </w:r>
        <w:r w:rsidR="001A03EF" w:rsidDel="00D84088">
          <w:rPr>
            <w:noProof/>
            <w:webHidden/>
          </w:rPr>
          <w:tab/>
          <w:delText>32</w:delText>
        </w:r>
      </w:del>
    </w:p>
    <w:p w:rsidR="001A03EF" w:rsidDel="00D84088" w:rsidRDefault="00052391">
      <w:pPr>
        <w:pStyle w:val="22"/>
        <w:tabs>
          <w:tab w:val="left" w:pos="1050"/>
          <w:tab w:val="right" w:leader="dot" w:pos="8494"/>
        </w:tabs>
        <w:rPr>
          <w:del w:id="436" w:author="微软用户" w:date="2014-07-21T11:59:00Z"/>
          <w:rFonts w:asciiTheme="minorHAnsi" w:eastAsiaTheme="minorEastAsia" w:hAnsiTheme="minorHAnsi" w:cstheme="minorBidi"/>
          <w:smallCaps w:val="0"/>
          <w:noProof/>
          <w:szCs w:val="22"/>
        </w:rPr>
      </w:pPr>
      <w:del w:id="437" w:author="微软用户" w:date="2014-07-21T11:59:00Z">
        <w:r w:rsidRPr="00052391">
          <w:rPr>
            <w:noProof/>
            <w:rPrChange w:id="438" w:author="微软用户" w:date="2014-07-21T11:59:00Z">
              <w:rPr>
                <w:rStyle w:val="a7"/>
                <w:noProof/>
              </w:rPr>
            </w:rPrChange>
          </w:rPr>
          <w:delText>3.13</w:delText>
        </w:r>
        <w:r w:rsidR="001A03EF" w:rsidDel="00D84088">
          <w:rPr>
            <w:rFonts w:asciiTheme="minorHAnsi" w:eastAsiaTheme="minorEastAsia" w:hAnsiTheme="minorHAnsi" w:cstheme="minorBidi"/>
            <w:smallCaps w:val="0"/>
            <w:noProof/>
            <w:szCs w:val="22"/>
          </w:rPr>
          <w:tab/>
        </w:r>
        <w:r w:rsidRPr="00052391">
          <w:rPr>
            <w:rFonts w:hint="eastAsia"/>
            <w:noProof/>
            <w:rPrChange w:id="439" w:author="微软用户" w:date="2014-07-21T11:59:00Z">
              <w:rPr>
                <w:rStyle w:val="a7"/>
                <w:rFonts w:hint="eastAsia"/>
                <w:noProof/>
              </w:rPr>
            </w:rPrChange>
          </w:rPr>
          <w:delText>冲突检测结果显示</w:delText>
        </w:r>
        <w:r w:rsidR="001A03EF" w:rsidDel="00D84088">
          <w:rPr>
            <w:noProof/>
            <w:webHidden/>
          </w:rPr>
          <w:tab/>
          <w:delText>33</w:delText>
        </w:r>
      </w:del>
    </w:p>
    <w:p w:rsidR="001A03EF" w:rsidDel="00D84088" w:rsidRDefault="00052391">
      <w:pPr>
        <w:pStyle w:val="22"/>
        <w:tabs>
          <w:tab w:val="left" w:pos="1050"/>
          <w:tab w:val="right" w:leader="dot" w:pos="8494"/>
        </w:tabs>
        <w:rPr>
          <w:del w:id="440" w:author="微软用户" w:date="2014-07-21T11:59:00Z"/>
          <w:rFonts w:asciiTheme="minorHAnsi" w:eastAsiaTheme="minorEastAsia" w:hAnsiTheme="minorHAnsi" w:cstheme="minorBidi"/>
          <w:smallCaps w:val="0"/>
          <w:noProof/>
          <w:szCs w:val="22"/>
        </w:rPr>
      </w:pPr>
      <w:del w:id="441" w:author="微软用户" w:date="2014-07-21T11:59:00Z">
        <w:r w:rsidRPr="00052391">
          <w:rPr>
            <w:noProof/>
            <w:rPrChange w:id="442" w:author="微软用户" w:date="2014-07-21T11:59:00Z">
              <w:rPr>
                <w:rStyle w:val="a7"/>
                <w:noProof/>
              </w:rPr>
            </w:rPrChange>
          </w:rPr>
          <w:delText>3.14</w:delText>
        </w:r>
        <w:r w:rsidR="001A03EF" w:rsidDel="00D84088">
          <w:rPr>
            <w:rFonts w:asciiTheme="minorHAnsi" w:eastAsiaTheme="minorEastAsia" w:hAnsiTheme="minorHAnsi" w:cstheme="minorBidi"/>
            <w:smallCaps w:val="0"/>
            <w:noProof/>
            <w:szCs w:val="22"/>
          </w:rPr>
          <w:tab/>
        </w:r>
        <w:r w:rsidRPr="00052391">
          <w:rPr>
            <w:rFonts w:hint="eastAsia"/>
            <w:noProof/>
            <w:rPrChange w:id="443" w:author="微软用户" w:date="2014-07-21T11:59:00Z">
              <w:rPr>
                <w:rStyle w:val="a7"/>
                <w:rFonts w:hint="eastAsia"/>
                <w:noProof/>
              </w:rPr>
            </w:rPrChange>
          </w:rPr>
          <w:delText>施工计划查看</w:delText>
        </w:r>
        <w:r w:rsidR="001A03EF" w:rsidDel="00D84088">
          <w:rPr>
            <w:noProof/>
            <w:webHidden/>
          </w:rPr>
          <w:tab/>
          <w:delText>34</w:delText>
        </w:r>
      </w:del>
    </w:p>
    <w:p w:rsidR="001A03EF" w:rsidDel="00D84088" w:rsidRDefault="00052391">
      <w:pPr>
        <w:pStyle w:val="22"/>
        <w:tabs>
          <w:tab w:val="left" w:pos="1050"/>
          <w:tab w:val="right" w:leader="dot" w:pos="8494"/>
        </w:tabs>
        <w:rPr>
          <w:del w:id="444" w:author="微软用户" w:date="2014-07-21T11:59:00Z"/>
          <w:rFonts w:asciiTheme="minorHAnsi" w:eastAsiaTheme="minorEastAsia" w:hAnsiTheme="minorHAnsi" w:cstheme="minorBidi"/>
          <w:smallCaps w:val="0"/>
          <w:noProof/>
          <w:szCs w:val="22"/>
        </w:rPr>
      </w:pPr>
      <w:del w:id="445" w:author="微软用户" w:date="2014-07-21T11:59:00Z">
        <w:r w:rsidRPr="00052391">
          <w:rPr>
            <w:noProof/>
            <w:rPrChange w:id="446" w:author="微软用户" w:date="2014-07-21T11:59:00Z">
              <w:rPr>
                <w:rStyle w:val="a7"/>
                <w:noProof/>
              </w:rPr>
            </w:rPrChange>
          </w:rPr>
          <w:delText>3.15</w:delText>
        </w:r>
        <w:r w:rsidR="001A03EF" w:rsidDel="00D84088">
          <w:rPr>
            <w:rFonts w:asciiTheme="minorHAnsi" w:eastAsiaTheme="minorEastAsia" w:hAnsiTheme="minorHAnsi" w:cstheme="minorBidi"/>
            <w:smallCaps w:val="0"/>
            <w:noProof/>
            <w:szCs w:val="22"/>
          </w:rPr>
          <w:tab/>
        </w:r>
        <w:r w:rsidRPr="00052391">
          <w:rPr>
            <w:rFonts w:hint="eastAsia"/>
            <w:noProof/>
            <w:rPrChange w:id="447" w:author="微软用户" w:date="2014-07-21T11:59:00Z">
              <w:rPr>
                <w:rStyle w:val="a7"/>
                <w:rFonts w:hint="eastAsia"/>
                <w:noProof/>
              </w:rPr>
            </w:rPrChange>
          </w:rPr>
          <w:delText>施工作业历史记录查看</w:delText>
        </w:r>
        <w:r w:rsidR="001A03EF" w:rsidDel="00D84088">
          <w:rPr>
            <w:noProof/>
            <w:webHidden/>
          </w:rPr>
          <w:tab/>
          <w:delText>35</w:delText>
        </w:r>
      </w:del>
    </w:p>
    <w:p w:rsidR="001A03EF" w:rsidDel="00D84088" w:rsidRDefault="00052391">
      <w:pPr>
        <w:pStyle w:val="22"/>
        <w:tabs>
          <w:tab w:val="left" w:pos="1050"/>
          <w:tab w:val="right" w:leader="dot" w:pos="8494"/>
        </w:tabs>
        <w:rPr>
          <w:del w:id="448" w:author="微软用户" w:date="2014-07-21T11:59:00Z"/>
          <w:rFonts w:asciiTheme="minorHAnsi" w:eastAsiaTheme="minorEastAsia" w:hAnsiTheme="minorHAnsi" w:cstheme="minorBidi"/>
          <w:smallCaps w:val="0"/>
          <w:noProof/>
          <w:szCs w:val="22"/>
        </w:rPr>
      </w:pPr>
      <w:del w:id="449" w:author="微软用户" w:date="2014-07-21T11:59:00Z">
        <w:r w:rsidRPr="00052391">
          <w:rPr>
            <w:noProof/>
            <w:rPrChange w:id="450" w:author="微软用户" w:date="2014-07-21T11:59:00Z">
              <w:rPr>
                <w:rStyle w:val="a7"/>
                <w:noProof/>
              </w:rPr>
            </w:rPrChange>
          </w:rPr>
          <w:delText>3.16</w:delText>
        </w:r>
        <w:r w:rsidR="001A03EF" w:rsidDel="00D84088">
          <w:rPr>
            <w:rFonts w:asciiTheme="minorHAnsi" w:eastAsiaTheme="minorEastAsia" w:hAnsiTheme="minorHAnsi" w:cstheme="minorBidi"/>
            <w:smallCaps w:val="0"/>
            <w:noProof/>
            <w:szCs w:val="22"/>
          </w:rPr>
          <w:tab/>
        </w:r>
        <w:r w:rsidRPr="00052391">
          <w:rPr>
            <w:rFonts w:hint="eastAsia"/>
            <w:noProof/>
            <w:rPrChange w:id="451" w:author="微软用户" w:date="2014-07-21T11:59:00Z">
              <w:rPr>
                <w:rStyle w:val="a7"/>
                <w:rFonts w:hint="eastAsia"/>
                <w:noProof/>
              </w:rPr>
            </w:rPrChange>
          </w:rPr>
          <w:delText>调度员代码管理</w:delText>
        </w:r>
        <w:r w:rsidR="001A03EF" w:rsidDel="00D84088">
          <w:rPr>
            <w:noProof/>
            <w:webHidden/>
          </w:rPr>
          <w:tab/>
          <w:delText>36</w:delText>
        </w:r>
      </w:del>
    </w:p>
    <w:p w:rsidR="001A03EF" w:rsidDel="00D84088" w:rsidRDefault="00052391">
      <w:pPr>
        <w:pStyle w:val="22"/>
        <w:tabs>
          <w:tab w:val="left" w:pos="1050"/>
          <w:tab w:val="right" w:leader="dot" w:pos="8494"/>
        </w:tabs>
        <w:rPr>
          <w:del w:id="452" w:author="微软用户" w:date="2014-07-21T11:59:00Z"/>
          <w:rFonts w:asciiTheme="minorHAnsi" w:eastAsiaTheme="minorEastAsia" w:hAnsiTheme="minorHAnsi" w:cstheme="minorBidi"/>
          <w:smallCaps w:val="0"/>
          <w:noProof/>
          <w:szCs w:val="22"/>
        </w:rPr>
      </w:pPr>
      <w:del w:id="453" w:author="微软用户" w:date="2014-07-21T11:59:00Z">
        <w:r w:rsidRPr="00052391">
          <w:rPr>
            <w:noProof/>
            <w:rPrChange w:id="454" w:author="微软用户" w:date="2014-07-21T11:59:00Z">
              <w:rPr>
                <w:rStyle w:val="a7"/>
                <w:noProof/>
              </w:rPr>
            </w:rPrChange>
          </w:rPr>
          <w:delText>3.17</w:delText>
        </w:r>
        <w:r w:rsidR="001A03EF" w:rsidDel="00D84088">
          <w:rPr>
            <w:rFonts w:asciiTheme="minorHAnsi" w:eastAsiaTheme="minorEastAsia" w:hAnsiTheme="minorHAnsi" w:cstheme="minorBidi"/>
            <w:smallCaps w:val="0"/>
            <w:noProof/>
            <w:szCs w:val="22"/>
          </w:rPr>
          <w:tab/>
        </w:r>
        <w:r w:rsidRPr="00052391">
          <w:rPr>
            <w:rFonts w:hint="eastAsia"/>
            <w:noProof/>
            <w:rPrChange w:id="455" w:author="微软用户" w:date="2014-07-21T11:59:00Z">
              <w:rPr>
                <w:rStyle w:val="a7"/>
                <w:rFonts w:hint="eastAsia"/>
                <w:noProof/>
              </w:rPr>
            </w:rPrChange>
          </w:rPr>
          <w:delText>车站</w:delText>
        </w:r>
        <w:r w:rsidRPr="00052391">
          <w:rPr>
            <w:noProof/>
            <w:rPrChange w:id="456" w:author="微软用户" w:date="2014-07-21T11:59:00Z">
              <w:rPr>
                <w:rStyle w:val="a7"/>
                <w:noProof/>
              </w:rPr>
            </w:rPrChange>
          </w:rPr>
          <w:delText>IP</w:delText>
        </w:r>
        <w:r w:rsidRPr="00052391">
          <w:rPr>
            <w:rFonts w:hint="eastAsia"/>
            <w:noProof/>
            <w:rPrChange w:id="457" w:author="微软用户" w:date="2014-07-21T11:59:00Z">
              <w:rPr>
                <w:rStyle w:val="a7"/>
                <w:rFonts w:hint="eastAsia"/>
                <w:noProof/>
              </w:rPr>
            </w:rPrChange>
          </w:rPr>
          <w:delText>管理</w:delText>
        </w:r>
        <w:r w:rsidR="001A03EF" w:rsidDel="00D84088">
          <w:rPr>
            <w:noProof/>
            <w:webHidden/>
          </w:rPr>
          <w:tab/>
          <w:delText>37</w:delText>
        </w:r>
      </w:del>
    </w:p>
    <w:p w:rsidR="00211241" w:rsidRPr="00EA19F6" w:rsidRDefault="00052391">
      <w:r w:rsidRPr="00EA19F6">
        <w:fldChar w:fldCharType="end"/>
      </w:r>
    </w:p>
    <w:p w:rsidR="007A5BC2" w:rsidRPr="00EA19F6" w:rsidRDefault="007A5BC2" w:rsidP="007A5BC2">
      <w:pPr>
        <w:sectPr w:rsidR="007A5BC2" w:rsidRPr="00EA19F6">
          <w:headerReference w:type="default" r:id="rId11"/>
          <w:pgSz w:w="11906" w:h="16838"/>
          <w:pgMar w:top="1418" w:right="1701" w:bottom="1418" w:left="1701" w:header="851" w:footer="851" w:gutter="0"/>
          <w:pgNumType w:start="0"/>
          <w:cols w:space="720"/>
          <w:titlePg/>
          <w:docGrid w:type="linesAndChars" w:linePitch="350" w:charSpace="2824"/>
        </w:sectPr>
      </w:pPr>
    </w:p>
    <w:p w:rsidR="007A5BC2" w:rsidRPr="00EA19F6" w:rsidRDefault="004C571E" w:rsidP="007A5BC2">
      <w:pPr>
        <w:pStyle w:val="1"/>
        <w:tabs>
          <w:tab w:val="clear" w:pos="432"/>
        </w:tabs>
        <w:spacing w:beforeLines="0" w:afterLines="0"/>
      </w:pPr>
      <w:bookmarkStart w:id="458" w:name="_Toc374089091"/>
      <w:bookmarkStart w:id="459" w:name="_Toc374623938"/>
      <w:bookmarkStart w:id="460" w:name="_Toc374624472"/>
      <w:bookmarkStart w:id="461" w:name="_Toc393727815"/>
      <w:r w:rsidRPr="00EA19F6">
        <w:lastRenderedPageBreak/>
        <w:t>概述</w:t>
      </w:r>
      <w:bookmarkEnd w:id="458"/>
      <w:bookmarkEnd w:id="459"/>
      <w:bookmarkEnd w:id="460"/>
      <w:bookmarkEnd w:id="461"/>
    </w:p>
    <w:p w:rsidR="007A5BC2" w:rsidRPr="00EA19F6" w:rsidRDefault="004C571E" w:rsidP="007A5BC2">
      <w:pPr>
        <w:pStyle w:val="2"/>
        <w:tabs>
          <w:tab w:val="clear" w:pos="576"/>
        </w:tabs>
        <w:rPr>
          <w:rFonts w:ascii="Times New Roman" w:hAnsi="Times New Roman"/>
        </w:rPr>
      </w:pPr>
      <w:bookmarkStart w:id="462" w:name="_Toc374089092"/>
      <w:bookmarkStart w:id="463" w:name="_Toc374623939"/>
      <w:bookmarkStart w:id="464" w:name="_Toc374624473"/>
      <w:bookmarkStart w:id="465" w:name="_Toc393727816"/>
      <w:r w:rsidRPr="00EA19F6">
        <w:rPr>
          <w:rFonts w:ascii="Times New Roman" w:hAnsi="Times New Roman"/>
        </w:rPr>
        <w:t>目的</w:t>
      </w:r>
      <w:bookmarkEnd w:id="462"/>
      <w:bookmarkEnd w:id="463"/>
      <w:bookmarkEnd w:id="464"/>
      <w:bookmarkEnd w:id="465"/>
    </w:p>
    <w:p w:rsidR="004C571E" w:rsidRPr="00EA19F6" w:rsidRDefault="004C571E" w:rsidP="007B4EC9">
      <w:pPr>
        <w:pStyle w:val="ab"/>
        <w:ind w:firstLine="508"/>
      </w:pPr>
      <w:r w:rsidRPr="00EA19F6">
        <w:t>本手册的编写目的是通过详细介绍郑州地铁信息化项目施工管理子系统的功能点及操作流程，为用户使用该系统提供文本依据和指引。</w:t>
      </w:r>
    </w:p>
    <w:p w:rsidR="004C571E" w:rsidRPr="00EA19F6" w:rsidRDefault="004C571E" w:rsidP="004C571E">
      <w:pPr>
        <w:pStyle w:val="2"/>
        <w:tabs>
          <w:tab w:val="clear" w:pos="576"/>
        </w:tabs>
        <w:rPr>
          <w:rFonts w:ascii="Times New Roman" w:hAnsi="Times New Roman"/>
        </w:rPr>
      </w:pPr>
      <w:bookmarkStart w:id="466" w:name="_Toc374089093"/>
      <w:bookmarkStart w:id="467" w:name="_Toc374623940"/>
      <w:bookmarkStart w:id="468" w:name="_Toc374624474"/>
      <w:bookmarkStart w:id="469" w:name="_Toc393727817"/>
      <w:r w:rsidRPr="00EA19F6">
        <w:rPr>
          <w:rFonts w:ascii="Times New Roman" w:hAnsi="Times New Roman"/>
        </w:rPr>
        <w:t>适用范围</w:t>
      </w:r>
      <w:bookmarkEnd w:id="466"/>
      <w:bookmarkEnd w:id="467"/>
      <w:bookmarkEnd w:id="468"/>
      <w:bookmarkEnd w:id="469"/>
    </w:p>
    <w:p w:rsidR="004C571E" w:rsidRPr="00EA19F6" w:rsidRDefault="004C571E" w:rsidP="007B4EC9">
      <w:pPr>
        <w:pStyle w:val="ab"/>
        <w:ind w:firstLine="508"/>
      </w:pPr>
      <w:r w:rsidRPr="00EA19F6">
        <w:t>本手册的使用者是郑州地铁信息化项目施工管理子系统的所有用户。</w:t>
      </w:r>
    </w:p>
    <w:p w:rsidR="004C571E" w:rsidRPr="00EA19F6" w:rsidRDefault="004C571E" w:rsidP="007B4EC9">
      <w:pPr>
        <w:pStyle w:val="ab"/>
        <w:ind w:firstLine="508"/>
      </w:pPr>
      <w:r w:rsidRPr="00EA19F6">
        <w:t>如无特殊说明，本手册中所有提及的</w:t>
      </w:r>
      <w:r w:rsidR="0061617D">
        <w:rPr>
          <w:rFonts w:hint="eastAsia"/>
        </w:rPr>
        <w:t>“</w:t>
      </w:r>
      <w:r w:rsidRPr="00EA19F6">
        <w:t>本系统</w:t>
      </w:r>
      <w:r w:rsidR="0061617D">
        <w:rPr>
          <w:rFonts w:hint="eastAsia"/>
        </w:rPr>
        <w:t>”</w:t>
      </w:r>
      <w:r w:rsidRPr="00EA19F6">
        <w:t>均指郑州地铁信息化项目施工管理子系统。</w:t>
      </w:r>
    </w:p>
    <w:p w:rsidR="004C571E" w:rsidRPr="00EA19F6" w:rsidRDefault="004D4920" w:rsidP="004D4920">
      <w:pPr>
        <w:pStyle w:val="2"/>
        <w:tabs>
          <w:tab w:val="clear" w:pos="576"/>
        </w:tabs>
        <w:rPr>
          <w:rFonts w:ascii="Times New Roman" w:hAnsi="Times New Roman"/>
        </w:rPr>
      </w:pPr>
      <w:bookmarkStart w:id="470" w:name="_Toc374089094"/>
      <w:bookmarkStart w:id="471" w:name="_Toc374623941"/>
      <w:bookmarkStart w:id="472" w:name="_Toc374624475"/>
      <w:bookmarkStart w:id="473" w:name="_Toc393727818"/>
      <w:r w:rsidRPr="00EA19F6">
        <w:rPr>
          <w:rFonts w:ascii="Times New Roman" w:hAnsi="Times New Roman"/>
        </w:rPr>
        <w:t>主要内容</w:t>
      </w:r>
      <w:bookmarkEnd w:id="470"/>
      <w:bookmarkEnd w:id="471"/>
      <w:bookmarkEnd w:id="472"/>
      <w:bookmarkEnd w:id="473"/>
    </w:p>
    <w:p w:rsidR="004D4920" w:rsidRPr="00EA19F6" w:rsidRDefault="004D4920" w:rsidP="007B4EC9">
      <w:pPr>
        <w:pStyle w:val="ab"/>
        <w:ind w:firstLine="508"/>
      </w:pPr>
      <w:r w:rsidRPr="00EA19F6">
        <w:t>本手册的主要内容是以郑州地铁信息化项目施工管理子系统的功能点作为主线，详细介绍各功能的操作方法。</w:t>
      </w:r>
    </w:p>
    <w:p w:rsidR="004D4920" w:rsidRPr="00EA19F6" w:rsidRDefault="004D4920" w:rsidP="004D4920">
      <w:pPr>
        <w:pStyle w:val="2"/>
        <w:tabs>
          <w:tab w:val="clear" w:pos="576"/>
        </w:tabs>
        <w:rPr>
          <w:rFonts w:ascii="Times New Roman" w:hAnsi="Times New Roman"/>
        </w:rPr>
      </w:pPr>
      <w:bookmarkStart w:id="474" w:name="_Toc374089095"/>
      <w:bookmarkStart w:id="475" w:name="_Toc374623942"/>
      <w:bookmarkStart w:id="476" w:name="_Toc374624476"/>
      <w:bookmarkStart w:id="477" w:name="_Toc393727819"/>
      <w:r w:rsidRPr="00EA19F6">
        <w:rPr>
          <w:rFonts w:ascii="Times New Roman" w:hAnsi="Times New Roman"/>
        </w:rPr>
        <w:t>版本与更新</w:t>
      </w:r>
      <w:bookmarkEnd w:id="474"/>
      <w:bookmarkEnd w:id="475"/>
      <w:bookmarkEnd w:id="476"/>
      <w:bookmarkEnd w:id="477"/>
    </w:p>
    <w:p w:rsidR="004D4920" w:rsidRPr="00EA19F6" w:rsidRDefault="004D4920" w:rsidP="007B4EC9">
      <w:pPr>
        <w:pStyle w:val="ab"/>
        <w:ind w:firstLine="508"/>
      </w:pPr>
      <w:r w:rsidRPr="00EA19F6">
        <w:t>随着本系统功能的完善和升级，本用户手册也会一起进行更新，所有操作步骤均以最新版本的用户手册为准。</w:t>
      </w:r>
    </w:p>
    <w:p w:rsidR="007C2573" w:rsidRPr="00EA19F6" w:rsidRDefault="004D4920" w:rsidP="00636FC1">
      <w:pPr>
        <w:pStyle w:val="1"/>
        <w:spacing w:before="175" w:after="175"/>
      </w:pPr>
      <w:bookmarkStart w:id="478" w:name="_Toc374089096"/>
      <w:bookmarkStart w:id="479" w:name="_Toc374623943"/>
      <w:bookmarkStart w:id="480" w:name="_Toc374624477"/>
      <w:bookmarkStart w:id="481" w:name="_Toc393727820"/>
      <w:r w:rsidRPr="00EA19F6">
        <w:t>系统登录</w:t>
      </w:r>
      <w:bookmarkEnd w:id="478"/>
      <w:bookmarkEnd w:id="479"/>
      <w:bookmarkEnd w:id="480"/>
      <w:bookmarkEnd w:id="481"/>
    </w:p>
    <w:p w:rsidR="00636FC1" w:rsidRPr="00EA19F6" w:rsidRDefault="004D4920" w:rsidP="004D4920">
      <w:pPr>
        <w:pStyle w:val="2"/>
        <w:tabs>
          <w:tab w:val="clear" w:pos="576"/>
        </w:tabs>
        <w:rPr>
          <w:rFonts w:ascii="Times New Roman" w:hAnsi="Times New Roman"/>
        </w:rPr>
      </w:pPr>
      <w:bookmarkStart w:id="482" w:name="_Toc374089097"/>
      <w:bookmarkStart w:id="483" w:name="_Toc374623944"/>
      <w:bookmarkStart w:id="484" w:name="_Toc374624478"/>
      <w:bookmarkStart w:id="485" w:name="_Toc393727821"/>
      <w:r w:rsidRPr="00EA19F6">
        <w:rPr>
          <w:rFonts w:ascii="Times New Roman" w:hAnsi="Times New Roman"/>
        </w:rPr>
        <w:t>登录终端</w:t>
      </w:r>
      <w:bookmarkEnd w:id="482"/>
      <w:bookmarkEnd w:id="483"/>
      <w:bookmarkEnd w:id="484"/>
      <w:bookmarkEnd w:id="485"/>
    </w:p>
    <w:p w:rsidR="004D4920" w:rsidRPr="00EA19F6" w:rsidRDefault="004D4920" w:rsidP="007B4EC9">
      <w:pPr>
        <w:pStyle w:val="ab"/>
        <w:ind w:firstLine="508"/>
      </w:pPr>
      <w:r w:rsidRPr="00EA19F6">
        <w:t>本系统使用普通浏览器即可进行访问，对登录终端所安装的操作系统、浏览器版本等无特殊要求。为了达到最大兼容性，建议使用</w:t>
      </w:r>
      <w:r w:rsidRPr="00EA19F6">
        <w:t>IE</w:t>
      </w:r>
      <w:r w:rsidRPr="00EA19F6">
        <w:t>浏览器进行访问，版本为</w:t>
      </w:r>
      <w:r w:rsidRPr="00EA19F6">
        <w:t>7.0</w:t>
      </w:r>
      <w:r w:rsidRPr="00EA19F6">
        <w:t>或以上。</w:t>
      </w:r>
    </w:p>
    <w:p w:rsidR="004D4920" w:rsidRPr="00EA19F6" w:rsidRDefault="004D4920" w:rsidP="007B4EC9">
      <w:pPr>
        <w:pStyle w:val="ab"/>
        <w:ind w:firstLine="508"/>
      </w:pPr>
      <w:r w:rsidRPr="00EA19F6">
        <w:t>本系统需在连接运营分公司内部局域网的情况下进行使用。</w:t>
      </w:r>
    </w:p>
    <w:p w:rsidR="004D4920" w:rsidRPr="00EA19F6" w:rsidRDefault="00B356DA" w:rsidP="00B356DA">
      <w:pPr>
        <w:pStyle w:val="2"/>
        <w:tabs>
          <w:tab w:val="clear" w:pos="576"/>
        </w:tabs>
        <w:rPr>
          <w:rFonts w:ascii="Times New Roman" w:hAnsi="Times New Roman"/>
        </w:rPr>
      </w:pPr>
      <w:bookmarkStart w:id="486" w:name="_Toc374089098"/>
      <w:bookmarkStart w:id="487" w:name="_Toc374623945"/>
      <w:bookmarkStart w:id="488" w:name="_Toc374624479"/>
      <w:bookmarkStart w:id="489" w:name="_Toc393727822"/>
      <w:r w:rsidRPr="00EA19F6">
        <w:rPr>
          <w:rFonts w:ascii="Times New Roman" w:hAnsi="Times New Roman"/>
        </w:rPr>
        <w:lastRenderedPageBreak/>
        <w:t>登录方式</w:t>
      </w:r>
      <w:bookmarkEnd w:id="486"/>
      <w:bookmarkEnd w:id="487"/>
      <w:bookmarkEnd w:id="488"/>
      <w:bookmarkEnd w:id="489"/>
    </w:p>
    <w:p w:rsidR="00B356DA" w:rsidRPr="00EA19F6" w:rsidRDefault="00B356DA" w:rsidP="007B4EC9">
      <w:pPr>
        <w:pStyle w:val="ab"/>
        <w:ind w:firstLine="508"/>
      </w:pPr>
      <w:r w:rsidRPr="00EA19F6">
        <w:t>本系统的登录地址为：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9"/>
      </w:tblGrid>
      <w:tr w:rsidR="007F0545" w:rsidRPr="00EA19F6" w:rsidTr="00DC6DB7">
        <w:trPr>
          <w:jc w:val="center"/>
        </w:trPr>
        <w:tc>
          <w:tcPr>
            <w:tcW w:w="8559" w:type="dxa"/>
            <w:shd w:val="clear" w:color="auto" w:fill="auto"/>
          </w:tcPr>
          <w:p w:rsidR="007F0545" w:rsidRPr="00EA19F6" w:rsidRDefault="003D4F75" w:rsidP="00DC6DB7">
            <w:pPr>
              <w:spacing w:line="360" w:lineRule="auto"/>
              <w:rPr>
                <w:szCs w:val="21"/>
              </w:rPr>
            </w:pPr>
            <w:r w:rsidRPr="00EA19F6">
              <w:t>http://10.200.20.136:8010/zzcms</w:t>
            </w:r>
          </w:p>
        </w:tc>
      </w:tr>
    </w:tbl>
    <w:p w:rsidR="00B356DA" w:rsidRPr="00EA19F6" w:rsidRDefault="00B356DA" w:rsidP="007B4EC9">
      <w:pPr>
        <w:pStyle w:val="ab"/>
        <w:ind w:firstLine="508"/>
      </w:pPr>
      <w:r w:rsidRPr="00EA19F6">
        <w:t>在浏览器中输入以上网址后，可进入系统的登录界面，</w:t>
      </w:r>
      <w:r w:rsidR="007F0545" w:rsidRPr="00EA19F6">
        <w:t>如</w:t>
      </w:r>
      <w:r w:rsidRPr="00EA19F6">
        <w:t>图</w:t>
      </w:r>
      <w:r w:rsidRPr="00EA19F6">
        <w:t>2.1</w:t>
      </w:r>
      <w:r w:rsidR="007F0545" w:rsidRPr="00EA19F6">
        <w:t>所示</w:t>
      </w:r>
      <w:r w:rsidRPr="00EA19F6">
        <w:t>。</w:t>
      </w:r>
    </w:p>
    <w:p w:rsidR="00B356DA" w:rsidRPr="00EA19F6" w:rsidRDefault="004633BA" w:rsidP="009C7FA6">
      <w:pPr>
        <w:pStyle w:val="af7"/>
        <w:spacing w:after="350"/>
        <w:rPr>
          <w:rFonts w:ascii="Times New Roman" w:hAnsi="Times New Roman"/>
          <w:sz w:val="24"/>
          <w:szCs w:val="24"/>
        </w:rPr>
      </w:pPr>
      <w:r w:rsidRPr="00EA19F6">
        <w:rPr>
          <w:rFonts w:ascii="Times New Roman" w:hAnsi="Times New Roman"/>
          <w:noProof/>
          <w:sz w:val="24"/>
          <w:szCs w:val="24"/>
        </w:rPr>
        <w:drawing>
          <wp:inline distT="0" distB="0" distL="0" distR="0">
            <wp:extent cx="5400675" cy="30956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B356DA" w:rsidRPr="00EA19F6" w:rsidRDefault="00B356DA" w:rsidP="007F0545">
      <w:pPr>
        <w:pStyle w:val="af7"/>
        <w:spacing w:afterLines="0" w:line="360" w:lineRule="auto"/>
        <w:rPr>
          <w:rFonts w:ascii="Times New Roman" w:eastAsia="黑体" w:hAnsi="Times New Roman"/>
          <w:sz w:val="21"/>
          <w:szCs w:val="21"/>
        </w:rPr>
      </w:pPr>
      <w:r w:rsidRPr="00EA19F6">
        <w:rPr>
          <w:rFonts w:ascii="Times New Roman" w:eastAsia="黑体" w:hAnsi="Times New Roman"/>
          <w:sz w:val="21"/>
          <w:szCs w:val="21"/>
        </w:rPr>
        <w:t>图</w:t>
      </w:r>
      <w:r w:rsidRPr="00EA19F6">
        <w:rPr>
          <w:rFonts w:ascii="Times New Roman" w:eastAsia="黑体" w:hAnsi="Times New Roman"/>
          <w:sz w:val="21"/>
          <w:szCs w:val="21"/>
        </w:rPr>
        <w:t xml:space="preserve">2.1 </w:t>
      </w:r>
      <w:r w:rsidRPr="00EA19F6">
        <w:rPr>
          <w:rFonts w:ascii="Times New Roman" w:eastAsia="黑体" w:hAnsi="Times New Roman"/>
          <w:sz w:val="21"/>
          <w:szCs w:val="21"/>
        </w:rPr>
        <w:t>系统登录界面</w:t>
      </w:r>
    </w:p>
    <w:p w:rsidR="00F2311E" w:rsidRDefault="00F2311E" w:rsidP="00F2311E">
      <w:pPr>
        <w:pStyle w:val="ab"/>
        <w:ind w:firstLine="508"/>
        <w:rPr>
          <w:ins w:id="490" w:author="fox lee" w:date="2014-07-17T13:34:00Z"/>
        </w:rPr>
      </w:pPr>
      <w:ins w:id="491" w:author="fox lee" w:date="2014-07-17T13:34:00Z">
        <w:r>
          <w:rPr>
            <w:rFonts w:hint="eastAsia"/>
          </w:rPr>
          <w:t>也可通过分公司内部网站登录。</w:t>
        </w:r>
      </w:ins>
    </w:p>
    <w:p w:rsidR="00B356DA" w:rsidRPr="00EA19F6" w:rsidRDefault="00A953F0" w:rsidP="007B4EC9">
      <w:pPr>
        <w:pStyle w:val="ab"/>
        <w:ind w:firstLine="508"/>
      </w:pPr>
      <w:r w:rsidRPr="00EA19F6">
        <w:t>本系统的用户名为使用者的</w:t>
      </w:r>
      <w:del w:id="492" w:author="fox lee" w:date="2014-07-17T13:29:00Z">
        <w:r w:rsidRPr="00EA19F6" w:rsidDel="007269AE">
          <w:rPr>
            <w:rFonts w:hint="eastAsia"/>
          </w:rPr>
          <w:delText>姓名</w:delText>
        </w:r>
      </w:del>
      <w:ins w:id="493" w:author="fox lee" w:date="2014-07-17T13:29:00Z">
        <w:r w:rsidR="007269AE">
          <w:rPr>
            <w:rFonts w:hint="eastAsia"/>
          </w:rPr>
          <w:t>工号</w:t>
        </w:r>
      </w:ins>
      <w:ins w:id="494" w:author="fox lee" w:date="2014-07-17T13:34:00Z">
        <w:r w:rsidR="00FD035A">
          <w:rPr>
            <w:rFonts w:hint="eastAsia"/>
          </w:rPr>
          <w:t>（或委外单位用户</w:t>
        </w:r>
      </w:ins>
      <w:ins w:id="495" w:author="fox lee" w:date="2014-07-17T13:37:00Z">
        <w:r w:rsidR="00C14EB9">
          <w:rPr>
            <w:rFonts w:hint="eastAsia"/>
          </w:rPr>
          <w:t>工作证号</w:t>
        </w:r>
      </w:ins>
      <w:ins w:id="496" w:author="fox lee" w:date="2014-07-17T13:34:00Z">
        <w:r w:rsidR="00FD035A">
          <w:rPr>
            <w:rFonts w:hint="eastAsia"/>
          </w:rPr>
          <w:t>）</w:t>
        </w:r>
      </w:ins>
      <w:r w:rsidR="00B356DA" w:rsidRPr="00EA19F6">
        <w:t>，初始密码</w:t>
      </w:r>
      <w:r w:rsidR="00262842" w:rsidRPr="00EA19F6">
        <w:t>默认</w:t>
      </w:r>
      <w:r w:rsidR="00B356DA" w:rsidRPr="00EA19F6">
        <w:t>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2"/>
      </w:tblGrid>
      <w:tr w:rsidR="007F0545" w:rsidRPr="00EA19F6" w:rsidTr="00DC6DB7">
        <w:trPr>
          <w:jc w:val="center"/>
        </w:trPr>
        <w:tc>
          <w:tcPr>
            <w:tcW w:w="8612" w:type="dxa"/>
            <w:shd w:val="clear" w:color="auto" w:fill="auto"/>
          </w:tcPr>
          <w:p w:rsidR="007F0545" w:rsidRPr="00EA19F6" w:rsidRDefault="00262842" w:rsidP="00DC6DB7">
            <w:pPr>
              <w:spacing w:line="360" w:lineRule="auto"/>
              <w:jc w:val="left"/>
              <w:rPr>
                <w:szCs w:val="21"/>
              </w:rPr>
            </w:pPr>
            <w:r w:rsidRPr="00EA19F6">
              <w:rPr>
                <w:szCs w:val="21"/>
              </w:rPr>
              <w:t>1</w:t>
            </w:r>
          </w:p>
        </w:tc>
      </w:tr>
    </w:tbl>
    <w:p w:rsidR="00B356DA" w:rsidRPr="00EA19F6" w:rsidRDefault="00B356DA" w:rsidP="007B4EC9">
      <w:pPr>
        <w:pStyle w:val="ab"/>
        <w:ind w:firstLine="508"/>
      </w:pPr>
      <w:r w:rsidRPr="00EA19F6">
        <w:t>密码修改方法见</w:t>
      </w:r>
      <w:r w:rsidRPr="00EA19F6">
        <w:t>2.3</w:t>
      </w:r>
      <w:r w:rsidR="007F0545" w:rsidRPr="00EA19F6">
        <w:t>节</w:t>
      </w:r>
      <w:r w:rsidRPr="00EA19F6">
        <w:t>。如果忘记密码，请联系本系统的系统管理员进行密码重置操作。</w:t>
      </w:r>
    </w:p>
    <w:p w:rsidR="00B356DA" w:rsidRPr="00EA19F6" w:rsidRDefault="007F0545" w:rsidP="007F0545">
      <w:pPr>
        <w:pStyle w:val="2"/>
        <w:tabs>
          <w:tab w:val="clear" w:pos="576"/>
        </w:tabs>
        <w:rPr>
          <w:rFonts w:ascii="Times New Roman" w:hAnsi="Times New Roman"/>
        </w:rPr>
      </w:pPr>
      <w:bookmarkStart w:id="497" w:name="_Toc374089099"/>
      <w:bookmarkStart w:id="498" w:name="_Toc374623946"/>
      <w:bookmarkStart w:id="499" w:name="_Toc374624480"/>
      <w:bookmarkStart w:id="500" w:name="_Toc393727823"/>
      <w:r w:rsidRPr="00EA19F6">
        <w:rPr>
          <w:rFonts w:ascii="Times New Roman" w:hAnsi="Times New Roman"/>
        </w:rPr>
        <w:t>密码修改</w:t>
      </w:r>
      <w:bookmarkEnd w:id="497"/>
      <w:bookmarkEnd w:id="498"/>
      <w:bookmarkEnd w:id="499"/>
      <w:bookmarkEnd w:id="500"/>
    </w:p>
    <w:p w:rsidR="007F0545" w:rsidRPr="00EA19F6" w:rsidRDefault="007F0545" w:rsidP="007B4EC9">
      <w:pPr>
        <w:pStyle w:val="ab"/>
        <w:ind w:firstLine="508"/>
      </w:pPr>
      <w:r w:rsidRPr="00EA19F6">
        <w:t>用户</w:t>
      </w:r>
      <w:r w:rsidR="00BB2165" w:rsidRPr="00EA19F6">
        <w:t>在进入主界面之后，点击右上角的</w:t>
      </w:r>
      <w:r w:rsidR="0061617D">
        <w:rPr>
          <w:rFonts w:hint="eastAsia"/>
        </w:rPr>
        <w:t>“</w:t>
      </w:r>
      <w:r w:rsidR="00BB2165" w:rsidRPr="00EA19F6">
        <w:t>设置</w:t>
      </w:r>
      <w:r w:rsidR="0061617D">
        <w:rPr>
          <w:rFonts w:hint="eastAsia"/>
        </w:rPr>
        <w:t>”</w:t>
      </w:r>
      <w:r w:rsidR="00BB2165" w:rsidRPr="00EA19F6">
        <w:t>按钮，进入</w:t>
      </w:r>
      <w:r w:rsidR="00AD3933" w:rsidRPr="00EA19F6">
        <w:t>设置</w:t>
      </w:r>
      <w:r w:rsidR="00BB2165" w:rsidRPr="00EA19F6">
        <w:t>页面</w:t>
      </w:r>
      <w:r w:rsidRPr="00EA19F6">
        <w:t>。如图</w:t>
      </w:r>
      <w:r w:rsidRPr="00EA19F6">
        <w:t>2.2</w:t>
      </w:r>
      <w:r w:rsidRPr="00EA19F6">
        <w:t>所示。</w:t>
      </w:r>
    </w:p>
    <w:p w:rsidR="007F0545" w:rsidRPr="00EA19F6" w:rsidRDefault="005566B1" w:rsidP="009C7FA6">
      <w:pPr>
        <w:pStyle w:val="af7"/>
        <w:spacing w:after="350"/>
        <w:rPr>
          <w:rFonts w:ascii="Times New Roman" w:hAnsi="Times New Roman"/>
          <w:sz w:val="24"/>
          <w:szCs w:val="24"/>
        </w:rPr>
      </w:pPr>
      <w:ins w:id="501" w:author="微软用户" w:date="2014-07-21T11:07:00Z">
        <w:r>
          <w:rPr>
            <w:noProof/>
            <w:sz w:val="24"/>
            <w:szCs w:val="24"/>
            <w:rPrChange w:id="502">
              <w:rPr>
                <w:noProof/>
                <w:color w:val="0000FF"/>
                <w:u w:val="single"/>
              </w:rPr>
            </w:rPrChange>
          </w:rPr>
          <w:lastRenderedPageBreak/>
          <w:drawing>
            <wp:inline distT="0" distB="0" distL="0" distR="0">
              <wp:extent cx="5400040" cy="1967197"/>
              <wp:effectExtent l="1905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400040" cy="1967197"/>
                      </a:xfrm>
                      <a:prstGeom prst="rect">
                        <a:avLst/>
                      </a:prstGeom>
                      <a:noFill/>
                      <a:ln w="9525">
                        <a:noFill/>
                        <a:miter lim="800000"/>
                        <a:headEnd/>
                        <a:tailEnd/>
                      </a:ln>
                    </pic:spPr>
                  </pic:pic>
                </a:graphicData>
              </a:graphic>
            </wp:inline>
          </w:drawing>
        </w:r>
      </w:ins>
      <w:del w:id="503" w:author="微软用户" w:date="2014-07-21T11:07:00Z">
        <w:r>
          <w:rPr>
            <w:rFonts w:ascii="Times New Roman" w:hAnsi="Times New Roman"/>
            <w:noProof/>
            <w:sz w:val="24"/>
            <w:szCs w:val="24"/>
            <w:rPrChange w:id="504">
              <w:rPr>
                <w:noProof/>
                <w:color w:val="0000FF"/>
                <w:u w:val="single"/>
              </w:rPr>
            </w:rPrChange>
          </w:rPr>
          <w:drawing>
            <wp:inline distT="0" distB="0" distL="0" distR="0">
              <wp:extent cx="5391150" cy="1314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del>
    </w:p>
    <w:p w:rsidR="007F0545" w:rsidRPr="00EA19F6" w:rsidRDefault="007F0545" w:rsidP="007F0545">
      <w:pPr>
        <w:pStyle w:val="af7"/>
        <w:spacing w:afterLines="0" w:line="360" w:lineRule="auto"/>
        <w:rPr>
          <w:rFonts w:ascii="Times New Roman" w:eastAsia="黑体" w:hAnsi="Times New Roman"/>
          <w:sz w:val="21"/>
          <w:szCs w:val="21"/>
        </w:rPr>
      </w:pPr>
      <w:r w:rsidRPr="00EA19F6">
        <w:rPr>
          <w:rFonts w:ascii="Times New Roman" w:eastAsia="黑体" w:hAnsi="Times New Roman"/>
          <w:sz w:val="21"/>
          <w:szCs w:val="21"/>
        </w:rPr>
        <w:t>图</w:t>
      </w:r>
      <w:r w:rsidRPr="00EA19F6">
        <w:rPr>
          <w:rFonts w:ascii="Times New Roman" w:eastAsia="黑体" w:hAnsi="Times New Roman"/>
          <w:sz w:val="21"/>
          <w:szCs w:val="21"/>
        </w:rPr>
        <w:t xml:space="preserve">2.2 </w:t>
      </w:r>
      <w:r w:rsidR="00AD3933" w:rsidRPr="00EA19F6">
        <w:rPr>
          <w:rFonts w:ascii="Times New Roman" w:eastAsia="黑体" w:hAnsi="Times New Roman"/>
          <w:sz w:val="21"/>
          <w:szCs w:val="21"/>
        </w:rPr>
        <w:t>设置</w:t>
      </w:r>
      <w:r w:rsidRPr="00EA19F6">
        <w:rPr>
          <w:rFonts w:ascii="Times New Roman" w:eastAsia="黑体" w:hAnsi="Times New Roman"/>
          <w:sz w:val="21"/>
          <w:szCs w:val="21"/>
        </w:rPr>
        <w:t>界面</w:t>
      </w:r>
    </w:p>
    <w:p w:rsidR="003D4F75" w:rsidRPr="00EA19F6" w:rsidRDefault="003D4F75" w:rsidP="007B4EC9">
      <w:pPr>
        <w:pStyle w:val="ab"/>
        <w:ind w:firstLine="508"/>
      </w:pPr>
      <w:r w:rsidRPr="00EA19F6">
        <w:t>点击</w:t>
      </w:r>
      <w:r w:rsidR="0061617D">
        <w:rPr>
          <w:rFonts w:hint="eastAsia"/>
        </w:rPr>
        <w:t>“</w:t>
      </w:r>
      <w:r w:rsidRPr="00EA19F6">
        <w:t>修改密码</w:t>
      </w:r>
      <w:r w:rsidR="0061617D">
        <w:rPr>
          <w:rFonts w:hint="eastAsia"/>
        </w:rPr>
        <w:t>”</w:t>
      </w:r>
      <w:r w:rsidRPr="00EA19F6">
        <w:t>，进入密码修改界面，如图</w:t>
      </w:r>
      <w:r w:rsidRPr="00EA19F6">
        <w:t>2.3</w:t>
      </w:r>
      <w:r w:rsidRPr="00EA19F6">
        <w:t>所示。</w:t>
      </w:r>
    </w:p>
    <w:p w:rsidR="003D4F75" w:rsidRPr="00EA19F6" w:rsidRDefault="005566B1" w:rsidP="009C7FA6">
      <w:pPr>
        <w:pStyle w:val="af7"/>
        <w:spacing w:after="350"/>
        <w:rPr>
          <w:rFonts w:ascii="Times New Roman" w:hAnsi="Times New Roman"/>
          <w:sz w:val="24"/>
          <w:szCs w:val="24"/>
        </w:rPr>
      </w:pPr>
      <w:ins w:id="505" w:author="微软用户" w:date="2014-07-21T11:07:00Z">
        <w:r>
          <w:rPr>
            <w:noProof/>
            <w:sz w:val="24"/>
            <w:szCs w:val="24"/>
            <w:rPrChange w:id="506">
              <w:rPr>
                <w:noProof/>
                <w:color w:val="0000FF"/>
                <w:u w:val="single"/>
              </w:rPr>
            </w:rPrChange>
          </w:rPr>
          <w:drawing>
            <wp:inline distT="0" distB="0" distL="0" distR="0">
              <wp:extent cx="5400040" cy="2942133"/>
              <wp:effectExtent l="1905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5400040" cy="2942133"/>
                      </a:xfrm>
                      <a:prstGeom prst="rect">
                        <a:avLst/>
                      </a:prstGeom>
                      <a:noFill/>
                      <a:ln w="9525">
                        <a:noFill/>
                        <a:miter lim="800000"/>
                        <a:headEnd/>
                        <a:tailEnd/>
                      </a:ln>
                    </pic:spPr>
                  </pic:pic>
                </a:graphicData>
              </a:graphic>
            </wp:inline>
          </w:drawing>
        </w:r>
      </w:ins>
      <w:del w:id="507" w:author="微软用户" w:date="2014-07-21T11:07:00Z">
        <w:r>
          <w:rPr>
            <w:rFonts w:ascii="Times New Roman" w:hAnsi="Times New Roman"/>
            <w:noProof/>
            <w:sz w:val="24"/>
            <w:szCs w:val="24"/>
            <w:rPrChange w:id="508">
              <w:rPr>
                <w:noProof/>
                <w:color w:val="0000FF"/>
                <w:u w:val="single"/>
              </w:rPr>
            </w:rPrChange>
          </w:rPr>
          <w:drawing>
            <wp:inline distT="0" distB="0" distL="0" distR="0">
              <wp:extent cx="5400675" cy="30861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del>
    </w:p>
    <w:p w:rsidR="003D4F75" w:rsidRPr="00EA19F6" w:rsidRDefault="003D4F75" w:rsidP="003D4F75">
      <w:pPr>
        <w:pStyle w:val="af7"/>
        <w:spacing w:afterLines="0" w:line="360" w:lineRule="auto"/>
        <w:rPr>
          <w:rFonts w:ascii="Times New Roman" w:eastAsia="黑体" w:hAnsi="Times New Roman"/>
          <w:sz w:val="21"/>
          <w:szCs w:val="21"/>
        </w:rPr>
      </w:pPr>
      <w:r w:rsidRPr="00EA19F6">
        <w:rPr>
          <w:rFonts w:ascii="Times New Roman" w:eastAsia="黑体" w:hAnsi="Times New Roman"/>
          <w:sz w:val="21"/>
          <w:szCs w:val="21"/>
        </w:rPr>
        <w:t>图</w:t>
      </w:r>
      <w:r w:rsidRPr="00EA19F6">
        <w:rPr>
          <w:rFonts w:ascii="Times New Roman" w:eastAsia="黑体" w:hAnsi="Times New Roman"/>
          <w:sz w:val="21"/>
          <w:szCs w:val="21"/>
        </w:rPr>
        <w:t xml:space="preserve">2.3 </w:t>
      </w:r>
      <w:r w:rsidRPr="00EA19F6">
        <w:rPr>
          <w:rFonts w:ascii="Times New Roman" w:eastAsia="黑体" w:hAnsi="Times New Roman"/>
          <w:sz w:val="21"/>
          <w:szCs w:val="21"/>
        </w:rPr>
        <w:t>密码修改界面</w:t>
      </w:r>
    </w:p>
    <w:p w:rsidR="00AB2540" w:rsidRPr="00EA19F6" w:rsidRDefault="00AB2540" w:rsidP="00AB2540">
      <w:pPr>
        <w:pStyle w:val="2"/>
        <w:rPr>
          <w:rFonts w:ascii="Times New Roman" w:hAnsi="Times New Roman"/>
        </w:rPr>
      </w:pPr>
      <w:bookmarkStart w:id="509" w:name="_Toc393727824"/>
      <w:r w:rsidRPr="00EA19F6">
        <w:rPr>
          <w:rFonts w:ascii="Times New Roman" w:hAnsi="Times New Roman"/>
        </w:rPr>
        <w:t>个人信息维护</w:t>
      </w:r>
      <w:bookmarkEnd w:id="509"/>
    </w:p>
    <w:p w:rsidR="00AB2540" w:rsidRPr="00EA19F6" w:rsidRDefault="00AB2540" w:rsidP="001D4CF2">
      <w:pPr>
        <w:pStyle w:val="ab"/>
        <w:ind w:firstLine="508"/>
      </w:pPr>
      <w:r w:rsidRPr="00EA19F6">
        <w:t>以</w:t>
      </w:r>
      <w:hyperlink r:id="rId17" w:history="1">
        <w:r w:rsidRPr="00EA19F6">
          <w:t>施工负责人账号登录系统，可查看并维护个人信息</w:t>
        </w:r>
      </w:hyperlink>
      <w:r w:rsidRPr="00EA19F6">
        <w:t>，点击</w:t>
      </w:r>
      <w:r w:rsidR="001A03EF">
        <w:rPr>
          <w:rFonts w:hint="eastAsia"/>
        </w:rPr>
        <w:t>“</w:t>
      </w:r>
      <w:r w:rsidRPr="00EA19F6">
        <w:t>设置</w:t>
      </w:r>
      <w:r w:rsidR="001A03EF">
        <w:rPr>
          <w:rFonts w:hint="eastAsia"/>
        </w:rPr>
        <w:t>”</w:t>
      </w:r>
      <w:r w:rsidRPr="00EA19F6">
        <w:t>，该页面下增加</w:t>
      </w:r>
      <w:r w:rsidR="0061617D">
        <w:rPr>
          <w:rFonts w:hint="eastAsia"/>
        </w:rPr>
        <w:t>“</w:t>
      </w:r>
      <w:r w:rsidRPr="00EA19F6">
        <w:t>施工负责人个人信息</w:t>
      </w:r>
      <w:r w:rsidR="0061617D">
        <w:rPr>
          <w:rFonts w:hint="eastAsia"/>
        </w:rPr>
        <w:t>”</w:t>
      </w:r>
      <w:r w:rsidRPr="00EA19F6">
        <w:t>功能入口，如图</w:t>
      </w:r>
      <w:r w:rsidR="00817643" w:rsidRPr="00EA19F6">
        <w:t>2.4</w:t>
      </w:r>
      <w:r w:rsidR="00817643" w:rsidRPr="00EA19F6">
        <w:t>所示。</w:t>
      </w:r>
    </w:p>
    <w:p w:rsidR="00AB2540" w:rsidRPr="00EA19F6" w:rsidRDefault="005566B1" w:rsidP="00136E46">
      <w:pPr>
        <w:pStyle w:val="af7"/>
        <w:spacing w:after="350"/>
        <w:rPr>
          <w:rFonts w:ascii="Times New Roman" w:hAnsi="Times New Roman"/>
          <w:noProof/>
          <w:sz w:val="24"/>
          <w:szCs w:val="24"/>
        </w:rPr>
      </w:pPr>
      <w:ins w:id="510" w:author="微软用户" w:date="2014-07-21T11:07:00Z">
        <w:r>
          <w:rPr>
            <w:noProof/>
            <w:sz w:val="24"/>
            <w:szCs w:val="24"/>
            <w:rPrChange w:id="511">
              <w:rPr>
                <w:noProof/>
                <w:color w:val="0000FF"/>
                <w:u w:val="single"/>
              </w:rPr>
            </w:rPrChange>
          </w:rPr>
          <w:lastRenderedPageBreak/>
          <w:drawing>
            <wp:inline distT="0" distB="0" distL="0" distR="0">
              <wp:extent cx="5400040" cy="2133968"/>
              <wp:effectExtent l="1905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400040" cy="2133968"/>
                      </a:xfrm>
                      <a:prstGeom prst="rect">
                        <a:avLst/>
                      </a:prstGeom>
                      <a:noFill/>
                      <a:ln w="9525">
                        <a:noFill/>
                        <a:miter lim="800000"/>
                        <a:headEnd/>
                        <a:tailEnd/>
                      </a:ln>
                    </pic:spPr>
                  </pic:pic>
                </a:graphicData>
              </a:graphic>
            </wp:inline>
          </w:drawing>
        </w:r>
      </w:ins>
      <w:del w:id="512" w:author="微软用户" w:date="2014-07-21T11:07:00Z">
        <w:r>
          <w:rPr>
            <w:rFonts w:ascii="Times New Roman" w:hAnsi="Times New Roman"/>
            <w:noProof/>
            <w:sz w:val="24"/>
            <w:szCs w:val="24"/>
            <w:rPrChange w:id="513">
              <w:rPr>
                <w:noProof/>
                <w:color w:val="0000FF"/>
                <w:u w:val="single"/>
              </w:rPr>
            </w:rPrChange>
          </w:rPr>
          <w:drawing>
            <wp:inline distT="0" distB="0" distL="0" distR="0">
              <wp:extent cx="5400040" cy="1613266"/>
              <wp:effectExtent l="19050" t="0" r="0"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5400040" cy="1613266"/>
                      </a:xfrm>
                      <a:prstGeom prst="rect">
                        <a:avLst/>
                      </a:prstGeom>
                      <a:noFill/>
                      <a:ln w="9525">
                        <a:noFill/>
                        <a:miter lim="800000"/>
                        <a:headEnd/>
                        <a:tailEnd/>
                      </a:ln>
                    </pic:spPr>
                  </pic:pic>
                </a:graphicData>
              </a:graphic>
            </wp:inline>
          </w:drawing>
        </w:r>
      </w:del>
    </w:p>
    <w:p w:rsidR="00E5600F" w:rsidRPr="00EA19F6" w:rsidRDefault="00E5600F" w:rsidP="00E5600F">
      <w:pPr>
        <w:pStyle w:val="af7"/>
        <w:spacing w:afterLines="0" w:line="360" w:lineRule="auto"/>
        <w:rPr>
          <w:rFonts w:ascii="Times New Roman" w:eastAsia="黑体" w:hAnsi="Times New Roman"/>
          <w:sz w:val="21"/>
          <w:szCs w:val="21"/>
        </w:rPr>
      </w:pPr>
      <w:r w:rsidRPr="00EA19F6">
        <w:rPr>
          <w:rFonts w:ascii="Times New Roman" w:eastAsia="黑体" w:hAnsi="Times New Roman"/>
          <w:sz w:val="21"/>
          <w:szCs w:val="21"/>
        </w:rPr>
        <w:t>图</w:t>
      </w:r>
      <w:r w:rsidRPr="00EA19F6">
        <w:rPr>
          <w:rFonts w:ascii="Times New Roman" w:eastAsia="黑体" w:hAnsi="Times New Roman"/>
          <w:sz w:val="21"/>
          <w:szCs w:val="21"/>
        </w:rPr>
        <w:t xml:space="preserve">2.4 </w:t>
      </w:r>
      <w:r w:rsidRPr="00EA19F6">
        <w:rPr>
          <w:rFonts w:ascii="Times New Roman" w:eastAsia="黑体" w:hAnsi="Times New Roman"/>
          <w:sz w:val="21"/>
          <w:szCs w:val="21"/>
        </w:rPr>
        <w:t>个人信息维护入口界面</w:t>
      </w:r>
    </w:p>
    <w:p w:rsidR="00AB2540" w:rsidRPr="00EA19F6" w:rsidRDefault="00AB2540" w:rsidP="001D4CF2">
      <w:pPr>
        <w:pStyle w:val="ab"/>
        <w:ind w:firstLine="508"/>
      </w:pPr>
      <w:r w:rsidRPr="00EA19F6">
        <w:t>点击进入，可对本账号信息进行修改维护，字段内容包括：施工密码、联系方式等，如图</w:t>
      </w:r>
      <w:r w:rsidR="00817643" w:rsidRPr="00EA19F6">
        <w:t>2.5</w:t>
      </w:r>
      <w:r w:rsidRPr="00EA19F6">
        <w:t>所示</w:t>
      </w:r>
      <w:r w:rsidR="00817643" w:rsidRPr="00EA19F6">
        <w:t>。</w:t>
      </w:r>
    </w:p>
    <w:p w:rsidR="00AB2540" w:rsidRPr="00EA19F6" w:rsidRDefault="005566B1" w:rsidP="00136E46">
      <w:pPr>
        <w:pStyle w:val="af7"/>
        <w:spacing w:after="350"/>
        <w:rPr>
          <w:rFonts w:ascii="Times New Roman" w:hAnsi="Times New Roman"/>
          <w:noProof/>
          <w:sz w:val="24"/>
          <w:szCs w:val="24"/>
        </w:rPr>
      </w:pPr>
      <w:ins w:id="514" w:author="微软用户" w:date="2014-07-21T11:08:00Z">
        <w:r>
          <w:rPr>
            <w:noProof/>
            <w:sz w:val="24"/>
            <w:szCs w:val="24"/>
            <w:rPrChange w:id="515">
              <w:rPr>
                <w:noProof/>
                <w:color w:val="0000FF"/>
                <w:u w:val="single"/>
              </w:rPr>
            </w:rPrChange>
          </w:rPr>
          <w:drawing>
            <wp:inline distT="0" distB="0" distL="0" distR="0">
              <wp:extent cx="5400040" cy="1741456"/>
              <wp:effectExtent l="19050" t="0" r="0" b="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5400040" cy="1741456"/>
                      </a:xfrm>
                      <a:prstGeom prst="rect">
                        <a:avLst/>
                      </a:prstGeom>
                      <a:noFill/>
                      <a:ln w="9525">
                        <a:noFill/>
                        <a:miter lim="800000"/>
                        <a:headEnd/>
                        <a:tailEnd/>
                      </a:ln>
                    </pic:spPr>
                  </pic:pic>
                </a:graphicData>
              </a:graphic>
            </wp:inline>
          </w:drawing>
        </w:r>
      </w:ins>
      <w:del w:id="516" w:author="微软用户" w:date="2014-07-21T11:08:00Z">
        <w:r>
          <w:rPr>
            <w:rFonts w:ascii="Times New Roman" w:hAnsi="Times New Roman"/>
            <w:noProof/>
            <w:sz w:val="24"/>
            <w:szCs w:val="24"/>
            <w:rPrChange w:id="517">
              <w:rPr>
                <w:noProof/>
                <w:color w:val="0000FF"/>
                <w:u w:val="single"/>
              </w:rPr>
            </w:rPrChange>
          </w:rPr>
          <w:drawing>
            <wp:inline distT="0" distB="0" distL="0" distR="0">
              <wp:extent cx="5400040" cy="1736993"/>
              <wp:effectExtent l="19050" t="0" r="0" b="0"/>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a:stretch>
                        <a:fillRect/>
                      </a:stretch>
                    </pic:blipFill>
                    <pic:spPr bwMode="auto">
                      <a:xfrm>
                        <a:off x="0" y="0"/>
                        <a:ext cx="5400040" cy="1736993"/>
                      </a:xfrm>
                      <a:prstGeom prst="rect">
                        <a:avLst/>
                      </a:prstGeom>
                      <a:noFill/>
                      <a:ln w="9525">
                        <a:noFill/>
                        <a:miter lim="800000"/>
                        <a:headEnd/>
                        <a:tailEnd/>
                      </a:ln>
                    </pic:spPr>
                  </pic:pic>
                </a:graphicData>
              </a:graphic>
            </wp:inline>
          </w:drawing>
        </w:r>
      </w:del>
    </w:p>
    <w:p w:rsidR="00E5600F" w:rsidRPr="00EA19F6" w:rsidRDefault="00E5600F" w:rsidP="00E5600F">
      <w:pPr>
        <w:pStyle w:val="af7"/>
        <w:spacing w:afterLines="0" w:line="360" w:lineRule="auto"/>
        <w:rPr>
          <w:rFonts w:ascii="Times New Roman" w:eastAsia="黑体" w:hAnsi="Times New Roman"/>
          <w:sz w:val="21"/>
          <w:szCs w:val="21"/>
        </w:rPr>
      </w:pPr>
      <w:r w:rsidRPr="00EA19F6">
        <w:rPr>
          <w:rFonts w:ascii="Times New Roman" w:eastAsia="黑体" w:hAnsi="Times New Roman"/>
          <w:sz w:val="21"/>
          <w:szCs w:val="21"/>
        </w:rPr>
        <w:t>图</w:t>
      </w:r>
      <w:r w:rsidRPr="00EA19F6">
        <w:rPr>
          <w:rFonts w:ascii="Times New Roman" w:eastAsia="黑体" w:hAnsi="Times New Roman"/>
          <w:sz w:val="21"/>
          <w:szCs w:val="21"/>
        </w:rPr>
        <w:t xml:space="preserve">2.5 </w:t>
      </w:r>
      <w:r w:rsidRPr="00EA19F6">
        <w:rPr>
          <w:rFonts w:ascii="Times New Roman" w:eastAsia="黑体" w:hAnsi="Times New Roman"/>
          <w:sz w:val="21"/>
          <w:szCs w:val="21"/>
        </w:rPr>
        <w:t>个人信息维护界面</w:t>
      </w:r>
    </w:p>
    <w:p w:rsidR="007F0545" w:rsidRPr="00EA19F6" w:rsidRDefault="000A730A" w:rsidP="000A730A">
      <w:pPr>
        <w:pStyle w:val="1"/>
        <w:spacing w:before="175" w:after="175"/>
      </w:pPr>
      <w:bookmarkStart w:id="518" w:name="_Toc374089100"/>
      <w:bookmarkStart w:id="519" w:name="_Toc374623947"/>
      <w:bookmarkStart w:id="520" w:name="_Toc374624481"/>
      <w:bookmarkStart w:id="521" w:name="_Toc393727825"/>
      <w:r w:rsidRPr="00EA19F6">
        <w:t>施工管理系统</w:t>
      </w:r>
      <w:bookmarkEnd w:id="518"/>
      <w:bookmarkEnd w:id="519"/>
      <w:bookmarkEnd w:id="520"/>
      <w:bookmarkEnd w:id="521"/>
    </w:p>
    <w:p w:rsidR="000A730A" w:rsidRPr="00EA19F6" w:rsidRDefault="000A730A" w:rsidP="000A730A">
      <w:pPr>
        <w:pStyle w:val="2"/>
        <w:tabs>
          <w:tab w:val="clear" w:pos="576"/>
        </w:tabs>
        <w:rPr>
          <w:rFonts w:ascii="Times New Roman" w:hAnsi="Times New Roman"/>
        </w:rPr>
      </w:pPr>
      <w:bookmarkStart w:id="522" w:name="_Toc374089101"/>
      <w:bookmarkStart w:id="523" w:name="_Toc374623948"/>
      <w:bookmarkStart w:id="524" w:name="_Toc374624482"/>
      <w:bookmarkStart w:id="525" w:name="_Toc393727826"/>
      <w:r w:rsidRPr="00EA19F6">
        <w:rPr>
          <w:rFonts w:ascii="Times New Roman" w:hAnsi="Times New Roman"/>
        </w:rPr>
        <w:t>系统主界面</w:t>
      </w:r>
      <w:bookmarkEnd w:id="522"/>
      <w:bookmarkEnd w:id="523"/>
      <w:bookmarkEnd w:id="524"/>
      <w:bookmarkEnd w:id="525"/>
    </w:p>
    <w:p w:rsidR="00ED0C5F" w:rsidRPr="00EA19F6" w:rsidRDefault="00ED0C5F" w:rsidP="007B4EC9">
      <w:pPr>
        <w:pStyle w:val="ab"/>
        <w:ind w:firstLine="508"/>
      </w:pPr>
      <w:r w:rsidRPr="00EA19F6">
        <w:t>进入施工管理系统后，可以看见系统主界面由三部分构成：上部为标题栏，左侧为菜单栏和右边的工作区。如</w:t>
      </w:r>
      <w:ins w:id="526" w:author="微软用户" w:date="2014-07-21T16:06:00Z">
        <w:r w:rsidR="000D7D17">
          <w:fldChar w:fldCharType="begin"/>
        </w:r>
        <w:r w:rsidR="000D7D17">
          <w:instrText xml:space="preserve"> REF _Ref393722132 \h </w:instrText>
        </w:r>
      </w:ins>
      <w:r w:rsidR="000D7D17">
        <w:fldChar w:fldCharType="separate"/>
      </w:r>
      <w:ins w:id="527" w:author="微软用户" w:date="2014-07-21T16:06:00Z">
        <w:r w:rsidR="000D7D17">
          <w:t>图</w:t>
        </w:r>
        <w:r w:rsidR="000D7D17">
          <w:t xml:space="preserve">3- </w:t>
        </w:r>
        <w:r w:rsidR="000D7D17">
          <w:rPr>
            <w:noProof/>
          </w:rPr>
          <w:t>1</w:t>
        </w:r>
        <w:r w:rsidR="000D7D17">
          <w:fldChar w:fldCharType="end"/>
        </w:r>
      </w:ins>
      <w:del w:id="528" w:author="微软用户" w:date="2014-07-21T16:06:00Z">
        <w:r w:rsidRPr="00EA19F6" w:rsidDel="000D7D17">
          <w:delText>图</w:delText>
        </w:r>
        <w:r w:rsidRPr="00EA19F6" w:rsidDel="000D7D17">
          <w:delText>3.1</w:delText>
        </w:r>
      </w:del>
      <w:r w:rsidRPr="00EA19F6">
        <w:t>所示。</w:t>
      </w:r>
    </w:p>
    <w:p w:rsidR="00ED0C5F" w:rsidRPr="00EA19F6" w:rsidRDefault="005566B1" w:rsidP="009C7FA6">
      <w:pPr>
        <w:pStyle w:val="af7"/>
        <w:spacing w:after="350"/>
        <w:rPr>
          <w:rFonts w:ascii="Times New Roman" w:hAnsi="Times New Roman"/>
          <w:noProof/>
          <w:sz w:val="24"/>
          <w:szCs w:val="24"/>
        </w:rPr>
      </w:pPr>
      <w:ins w:id="529" w:author="微软用户" w:date="2014-07-21T11:08:00Z">
        <w:r>
          <w:rPr>
            <w:noProof/>
            <w:sz w:val="24"/>
            <w:szCs w:val="24"/>
            <w:rPrChange w:id="530">
              <w:rPr>
                <w:noProof/>
                <w:color w:val="0000FF"/>
                <w:u w:val="single"/>
              </w:rPr>
            </w:rPrChange>
          </w:rPr>
          <w:drawing>
            <wp:inline distT="0" distB="0" distL="0" distR="0">
              <wp:extent cx="5400040" cy="1143748"/>
              <wp:effectExtent l="19050" t="0" r="0"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400040" cy="1143748"/>
                      </a:xfrm>
                      <a:prstGeom prst="rect">
                        <a:avLst/>
                      </a:prstGeom>
                      <a:noFill/>
                      <a:ln w="9525">
                        <a:noFill/>
                        <a:miter lim="800000"/>
                        <a:headEnd/>
                        <a:tailEnd/>
                      </a:ln>
                    </pic:spPr>
                  </pic:pic>
                </a:graphicData>
              </a:graphic>
            </wp:inline>
          </w:drawing>
        </w:r>
      </w:ins>
      <w:del w:id="531" w:author="微软用户" w:date="2014-07-21T11:08:00Z">
        <w:r>
          <w:rPr>
            <w:rFonts w:ascii="Times New Roman" w:hAnsi="Times New Roman"/>
            <w:noProof/>
            <w:sz w:val="24"/>
            <w:szCs w:val="24"/>
            <w:rPrChange w:id="532">
              <w:rPr>
                <w:noProof/>
                <w:color w:val="0000FF"/>
                <w:u w:val="single"/>
              </w:rPr>
            </w:rPrChange>
          </w:rPr>
          <w:drawing>
            <wp:inline distT="0" distB="0" distL="0" distR="0">
              <wp:extent cx="5391150" cy="13620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1150" cy="1362075"/>
                      </a:xfrm>
                      <a:prstGeom prst="rect">
                        <a:avLst/>
                      </a:prstGeom>
                      <a:noFill/>
                      <a:ln>
                        <a:noFill/>
                      </a:ln>
                    </pic:spPr>
                  </pic:pic>
                </a:graphicData>
              </a:graphic>
            </wp:inline>
          </w:drawing>
        </w:r>
      </w:del>
    </w:p>
    <w:p w:rsidR="00ED0C5F" w:rsidRPr="00EA19F6" w:rsidRDefault="00ED0C5F">
      <w:pPr>
        <w:pStyle w:val="af8"/>
        <w:jc w:val="center"/>
        <w:rPr>
          <w:rFonts w:ascii="Times New Roman" w:hAnsi="Times New Roman"/>
          <w:sz w:val="21"/>
          <w:szCs w:val="21"/>
        </w:rPr>
        <w:pPrChange w:id="533" w:author="微软用户" w:date="2014-07-21T16:05:00Z">
          <w:pPr>
            <w:pStyle w:val="af7"/>
            <w:spacing w:afterLines="0" w:line="360" w:lineRule="auto"/>
          </w:pPr>
        </w:pPrChange>
      </w:pPr>
      <w:del w:id="534" w:author="微软用户" w:date="2014-07-21T16:05:00Z">
        <w:r w:rsidRPr="00EA19F6" w:rsidDel="000D7D17">
          <w:rPr>
            <w:rFonts w:ascii="Times New Roman" w:hAnsi="Times New Roman"/>
            <w:sz w:val="21"/>
            <w:szCs w:val="21"/>
          </w:rPr>
          <w:delText>图</w:delText>
        </w:r>
        <w:r w:rsidRPr="00EA19F6" w:rsidDel="000D7D17">
          <w:rPr>
            <w:rFonts w:ascii="Times New Roman" w:hAnsi="Times New Roman"/>
            <w:sz w:val="21"/>
            <w:szCs w:val="21"/>
          </w:rPr>
          <w:delText xml:space="preserve">3.1 </w:delText>
        </w:r>
      </w:del>
      <w:bookmarkStart w:id="535" w:name="_Ref393722132"/>
      <w:ins w:id="536" w:author="微软用户" w:date="2014-07-21T16:05:00Z">
        <w:r w:rsidR="000D7D17">
          <w:t>图</w:t>
        </w:r>
        <w:r w:rsidR="000D7D17">
          <w:t xml:space="preserve">3- </w:t>
        </w:r>
        <w:r w:rsidR="000D7D17">
          <w:fldChar w:fldCharType="begin"/>
        </w:r>
        <w:r w:rsidR="000D7D17">
          <w:instrText xml:space="preserve"> SEQ </w:instrText>
        </w:r>
        <w:r w:rsidR="000D7D17">
          <w:instrText>图</w:instrText>
        </w:r>
        <w:r w:rsidR="000D7D17">
          <w:instrText xml:space="preserve">3- \* ARABIC </w:instrText>
        </w:r>
      </w:ins>
      <w:r w:rsidR="000D7D17">
        <w:fldChar w:fldCharType="separate"/>
      </w:r>
      <w:ins w:id="537" w:author="微软用户" w:date="2014-07-21T17:03:00Z">
        <w:r w:rsidR="003202FC">
          <w:rPr>
            <w:noProof/>
          </w:rPr>
          <w:t>1</w:t>
        </w:r>
      </w:ins>
      <w:ins w:id="538" w:author="微软用户" w:date="2014-07-21T16:05:00Z">
        <w:r w:rsidR="000D7D17">
          <w:fldChar w:fldCharType="end"/>
        </w:r>
      </w:ins>
      <w:bookmarkEnd w:id="535"/>
      <w:r w:rsidRPr="00EA19F6">
        <w:rPr>
          <w:rFonts w:ascii="Times New Roman" w:hAnsi="Times New Roman"/>
          <w:sz w:val="21"/>
          <w:szCs w:val="21"/>
        </w:rPr>
        <w:t>施工管理系统主界面</w:t>
      </w:r>
    </w:p>
    <w:p w:rsidR="00636FC1" w:rsidRPr="00EA19F6" w:rsidRDefault="00313C49" w:rsidP="00636FC1">
      <w:pPr>
        <w:pStyle w:val="3"/>
        <w:rPr>
          <w:rFonts w:eastAsia="宋体"/>
        </w:rPr>
      </w:pPr>
      <w:bookmarkStart w:id="539" w:name="_Toc374089102"/>
      <w:bookmarkStart w:id="540" w:name="_Toc374623949"/>
      <w:bookmarkStart w:id="541" w:name="_Toc374624483"/>
      <w:bookmarkStart w:id="542" w:name="_Toc393727827"/>
      <w:r w:rsidRPr="00EA19F6">
        <w:rPr>
          <w:rFonts w:ascii="宋体" w:eastAsia="宋体" w:hAnsi="宋体" w:cs="宋体" w:hint="eastAsia"/>
        </w:rPr>
        <w:lastRenderedPageBreak/>
        <w:t>标题栏</w:t>
      </w:r>
      <w:bookmarkEnd w:id="539"/>
      <w:bookmarkEnd w:id="540"/>
      <w:bookmarkEnd w:id="541"/>
      <w:bookmarkEnd w:id="542"/>
    </w:p>
    <w:p w:rsidR="00313C49" w:rsidRPr="00EA19F6" w:rsidRDefault="00313C49" w:rsidP="007B4EC9">
      <w:pPr>
        <w:pStyle w:val="ab"/>
        <w:ind w:firstLine="508"/>
      </w:pPr>
      <w:r w:rsidRPr="00EA19F6">
        <w:t>标题栏中的</w:t>
      </w:r>
      <w:r w:rsidR="0061617D">
        <w:rPr>
          <w:rFonts w:hint="eastAsia"/>
        </w:rPr>
        <w:t>“</w:t>
      </w:r>
      <w:r w:rsidRPr="00EA19F6">
        <w:t>首页</w:t>
      </w:r>
      <w:r w:rsidR="0061617D">
        <w:rPr>
          <w:rFonts w:hint="eastAsia"/>
        </w:rPr>
        <w:t>”</w:t>
      </w:r>
      <w:r w:rsidRPr="00EA19F6">
        <w:t>按钮用于回到用户首页，查看各种概要信息；</w:t>
      </w:r>
      <w:r w:rsidR="0061617D">
        <w:rPr>
          <w:rFonts w:hint="eastAsia"/>
        </w:rPr>
        <w:t>“</w:t>
      </w:r>
      <w:r w:rsidRPr="00EA19F6">
        <w:t>查看</w:t>
      </w:r>
      <w:r w:rsidR="0061617D">
        <w:rPr>
          <w:rFonts w:hint="eastAsia"/>
        </w:rPr>
        <w:t>”</w:t>
      </w:r>
      <w:r w:rsidRPr="00EA19F6">
        <w:t>按钮用于打开行车通告，查看已发布的施工计划；</w:t>
      </w:r>
      <w:r w:rsidR="0061617D">
        <w:rPr>
          <w:rFonts w:hint="eastAsia"/>
        </w:rPr>
        <w:t>“</w:t>
      </w:r>
      <w:r w:rsidR="003D4F75" w:rsidRPr="00EA19F6">
        <w:t>设置</w:t>
      </w:r>
      <w:r w:rsidR="0061617D">
        <w:rPr>
          <w:rFonts w:hint="eastAsia"/>
        </w:rPr>
        <w:t>”</w:t>
      </w:r>
      <w:r w:rsidR="003D4F75" w:rsidRPr="00EA19F6">
        <w:t>用于对用户密码的更改；</w:t>
      </w:r>
      <w:r w:rsidR="0061617D">
        <w:rPr>
          <w:rFonts w:hint="eastAsia"/>
        </w:rPr>
        <w:t>“</w:t>
      </w:r>
      <w:r w:rsidRPr="00EA19F6">
        <w:t>退出</w:t>
      </w:r>
      <w:r w:rsidR="0061617D">
        <w:rPr>
          <w:rFonts w:hint="eastAsia"/>
        </w:rPr>
        <w:t>”</w:t>
      </w:r>
      <w:r w:rsidRPr="00EA19F6">
        <w:t>按钮用于退出施工管理系统，回到</w:t>
      </w:r>
      <w:r w:rsidR="00123F71" w:rsidRPr="00EA19F6">
        <w:t>登录</w:t>
      </w:r>
      <w:r w:rsidRPr="00EA19F6">
        <w:t>界面。</w:t>
      </w:r>
    </w:p>
    <w:p w:rsidR="008A7682" w:rsidRPr="00EA19F6" w:rsidRDefault="00313C49" w:rsidP="008A7682">
      <w:pPr>
        <w:pStyle w:val="3"/>
        <w:rPr>
          <w:rFonts w:eastAsia="宋体"/>
        </w:rPr>
      </w:pPr>
      <w:bookmarkStart w:id="543" w:name="_Toc374089103"/>
      <w:bookmarkStart w:id="544" w:name="_Toc374623950"/>
      <w:bookmarkStart w:id="545" w:name="_Toc374624484"/>
      <w:bookmarkStart w:id="546" w:name="_Toc393727828"/>
      <w:r w:rsidRPr="00EA19F6">
        <w:rPr>
          <w:rFonts w:ascii="宋体" w:eastAsia="宋体" w:hAnsi="宋体" w:cs="宋体" w:hint="eastAsia"/>
        </w:rPr>
        <w:t>菜单栏</w:t>
      </w:r>
      <w:bookmarkEnd w:id="543"/>
      <w:bookmarkEnd w:id="544"/>
      <w:bookmarkEnd w:id="545"/>
      <w:bookmarkEnd w:id="546"/>
    </w:p>
    <w:p w:rsidR="00313C49" w:rsidRPr="00EA19F6" w:rsidRDefault="00313C49" w:rsidP="007B4EC9">
      <w:pPr>
        <w:pStyle w:val="ab"/>
        <w:ind w:firstLine="508"/>
      </w:pPr>
      <w:r w:rsidRPr="00EA19F6">
        <w:t>菜单栏包含了当前登录用户能使用的功能列表。菜单由目录和子项构成，点击目录能展开或隐藏子项列表。</w:t>
      </w:r>
    </w:p>
    <w:p w:rsidR="00313C49" w:rsidRPr="00EA19F6" w:rsidRDefault="00313C49" w:rsidP="007B4EC9">
      <w:pPr>
        <w:pStyle w:val="ab"/>
        <w:ind w:firstLine="508"/>
      </w:pPr>
      <w:r w:rsidRPr="00EA19F6">
        <w:t>每个用户所使用的菜单是根据系统预设的权限动态生成的，系统管理员能对用户权限进行灵活调整。</w:t>
      </w:r>
    </w:p>
    <w:p w:rsidR="003D4F75" w:rsidRPr="00EA19F6" w:rsidRDefault="003D4F75" w:rsidP="007B4EC9">
      <w:pPr>
        <w:pStyle w:val="ab"/>
        <w:ind w:firstLine="508"/>
      </w:pPr>
      <w:r w:rsidRPr="00EA19F6">
        <w:t>菜单栏中的</w:t>
      </w:r>
      <w:r w:rsidR="0061617D">
        <w:rPr>
          <w:rFonts w:hint="eastAsia"/>
        </w:rPr>
        <w:t>“</w:t>
      </w:r>
      <w:r w:rsidRPr="00EA19F6">
        <w:t>周计</w:t>
      </w:r>
      <w:r w:rsidR="00FB15A0" w:rsidRPr="00EA19F6">
        <w:t>划</w:t>
      </w:r>
      <w:r w:rsidR="0061617D">
        <w:rPr>
          <w:rFonts w:hint="eastAsia"/>
        </w:rPr>
        <w:t>”</w:t>
      </w:r>
      <w:r w:rsidR="00FB15A0" w:rsidRPr="00EA19F6">
        <w:t>按钮用于对周计划的填写、上报和查看；</w:t>
      </w:r>
      <w:r w:rsidR="0061617D">
        <w:rPr>
          <w:rFonts w:hint="eastAsia"/>
        </w:rPr>
        <w:t>“</w:t>
      </w:r>
      <w:r w:rsidR="00FB15A0" w:rsidRPr="00EA19F6">
        <w:t>日</w:t>
      </w:r>
      <w:r w:rsidR="0061617D">
        <w:rPr>
          <w:rFonts w:hint="eastAsia"/>
        </w:rPr>
        <w:t>变更</w:t>
      </w:r>
      <w:r w:rsidR="00FB15A0" w:rsidRPr="00EA19F6">
        <w:t>及临时计划</w:t>
      </w:r>
      <w:r w:rsidR="0061617D">
        <w:rPr>
          <w:rFonts w:hint="eastAsia"/>
        </w:rPr>
        <w:t>”</w:t>
      </w:r>
      <w:r w:rsidRPr="00EA19F6">
        <w:t>用于</w:t>
      </w:r>
      <w:r w:rsidR="00FB15A0" w:rsidRPr="00EA19F6">
        <w:t>对日</w:t>
      </w:r>
      <w:r w:rsidR="0061617D">
        <w:rPr>
          <w:rFonts w:hint="eastAsia"/>
        </w:rPr>
        <w:t>变更</w:t>
      </w:r>
      <w:r w:rsidR="00FB15A0" w:rsidRPr="00EA19F6">
        <w:t>计划以及临时计划的填写、申报和查看；</w:t>
      </w:r>
      <w:r w:rsidR="0061617D">
        <w:rPr>
          <w:rFonts w:hint="eastAsia"/>
        </w:rPr>
        <w:t>“</w:t>
      </w:r>
      <w:r w:rsidR="00FB15A0" w:rsidRPr="00EA19F6">
        <w:t>施工控制</w:t>
      </w:r>
      <w:r w:rsidR="0061617D">
        <w:rPr>
          <w:rFonts w:hint="eastAsia"/>
        </w:rPr>
        <w:t>”</w:t>
      </w:r>
      <w:r w:rsidR="00FB15A0" w:rsidRPr="00EA19F6">
        <w:t>按钮用于</w:t>
      </w:r>
      <w:r w:rsidRPr="00EA19F6">
        <w:t>请点销点；</w:t>
      </w:r>
      <w:r w:rsidR="0061617D">
        <w:rPr>
          <w:rFonts w:hint="eastAsia"/>
        </w:rPr>
        <w:t>“</w:t>
      </w:r>
      <w:r w:rsidRPr="00EA19F6">
        <w:t>查看</w:t>
      </w:r>
      <w:r w:rsidR="0061617D">
        <w:rPr>
          <w:rFonts w:hint="eastAsia"/>
        </w:rPr>
        <w:t>”</w:t>
      </w:r>
      <w:r w:rsidRPr="00EA19F6">
        <w:t>按钮用于打开行车通告，查看已发布的施工计划。</w:t>
      </w:r>
    </w:p>
    <w:p w:rsidR="006B3A6C" w:rsidRPr="00EA19F6" w:rsidRDefault="00313C49" w:rsidP="00FB15A0">
      <w:pPr>
        <w:pStyle w:val="ab"/>
        <w:ind w:firstLine="508"/>
      </w:pPr>
      <w:r w:rsidRPr="00EA19F6">
        <w:t>当前用户收到新消息时，会有声音提示。</w:t>
      </w:r>
      <w:r w:rsidR="005E7518" w:rsidRPr="00EA19F6">
        <w:t>左侧菜单栏中相应的菜单的颜色、字体将发生变化，</w:t>
      </w:r>
      <w:r w:rsidR="005C3413" w:rsidRPr="00EA19F6">
        <w:t>右侧</w:t>
      </w:r>
      <w:r w:rsidR="0061617D">
        <w:rPr>
          <w:rFonts w:hint="eastAsia"/>
        </w:rPr>
        <w:t>“</w:t>
      </w:r>
      <w:r w:rsidR="005C3413" w:rsidRPr="00EA19F6">
        <w:t>通知区域</w:t>
      </w:r>
      <w:r w:rsidR="0061617D">
        <w:rPr>
          <w:rFonts w:hint="eastAsia"/>
        </w:rPr>
        <w:t>”</w:t>
      </w:r>
      <w:r w:rsidR="005E7518" w:rsidRPr="00EA19F6">
        <w:t>也</w:t>
      </w:r>
      <w:r w:rsidR="00134A3B" w:rsidRPr="00EA19F6">
        <w:t>会显示对应的文字提醒，</w:t>
      </w:r>
      <w:r w:rsidR="005E7518" w:rsidRPr="00EA19F6">
        <w:t>以提醒用户有新的工作消息，</w:t>
      </w:r>
      <w:r w:rsidR="00123F71" w:rsidRPr="00EA19F6">
        <w:t>如</w:t>
      </w:r>
      <w:ins w:id="547" w:author="微软用户" w:date="2014-07-21T16:11:00Z">
        <w:r w:rsidR="001501EE">
          <w:fldChar w:fldCharType="begin"/>
        </w:r>
        <w:r w:rsidR="001501EE">
          <w:instrText xml:space="preserve"> REF _Ref393722442 \h </w:instrText>
        </w:r>
      </w:ins>
      <w:r w:rsidR="001501EE">
        <w:fldChar w:fldCharType="separate"/>
      </w:r>
      <w:ins w:id="548" w:author="微软用户" w:date="2014-07-21T16:11:00Z">
        <w:r w:rsidR="001501EE">
          <w:t>图</w:t>
        </w:r>
        <w:r w:rsidR="001501EE">
          <w:t xml:space="preserve">3- </w:t>
        </w:r>
        <w:r w:rsidR="001501EE">
          <w:rPr>
            <w:noProof/>
          </w:rPr>
          <w:t>2</w:t>
        </w:r>
        <w:r w:rsidR="001501EE">
          <w:fldChar w:fldCharType="end"/>
        </w:r>
      </w:ins>
      <w:del w:id="549" w:author="微软用户" w:date="2014-07-21T16:08:00Z">
        <w:r w:rsidR="00123F71" w:rsidRPr="00EA19F6" w:rsidDel="000D7D17">
          <w:delText>图</w:delText>
        </w:r>
        <w:r w:rsidR="00123F71" w:rsidRPr="00EA19F6" w:rsidDel="000D7D17">
          <w:delText>3.2</w:delText>
        </w:r>
      </w:del>
      <w:r w:rsidR="00123F71" w:rsidRPr="00EA19F6">
        <w:t>所示。</w:t>
      </w:r>
    </w:p>
    <w:p w:rsidR="006B3A6C" w:rsidRPr="00EA19F6" w:rsidDel="000D7D17" w:rsidRDefault="005566B1">
      <w:pPr>
        <w:pStyle w:val="af8"/>
        <w:jc w:val="center"/>
        <w:rPr>
          <w:del w:id="550" w:author="微软用户" w:date="2014-07-21T16:08:00Z"/>
          <w:rFonts w:ascii="Times New Roman" w:hAnsi="Times New Roman"/>
          <w:noProof/>
          <w:sz w:val="24"/>
          <w:szCs w:val="24"/>
        </w:rPr>
        <w:pPrChange w:id="551" w:author="微软用户" w:date="2014-07-21T16:12:00Z">
          <w:pPr>
            <w:pStyle w:val="af7"/>
            <w:spacing w:after="350"/>
          </w:pPr>
        </w:pPrChange>
      </w:pPr>
      <w:ins w:id="552" w:author="微软用户" w:date="2014-07-21T11:10:00Z">
        <w:r>
          <w:rPr>
            <w:noProof/>
            <w:sz w:val="24"/>
            <w:szCs w:val="24"/>
            <w:rPrChange w:id="553">
              <w:rPr>
                <w:noProof/>
                <w:color w:val="0000FF"/>
                <w:u w:val="single"/>
              </w:rPr>
            </w:rPrChange>
          </w:rPr>
          <w:drawing>
            <wp:inline distT="0" distB="0" distL="0" distR="0">
              <wp:extent cx="5400040" cy="1964599"/>
              <wp:effectExtent l="19050" t="0" r="0" b="0"/>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5400040" cy="1964599"/>
                      </a:xfrm>
                      <a:prstGeom prst="rect">
                        <a:avLst/>
                      </a:prstGeom>
                      <a:noFill/>
                      <a:ln w="9525">
                        <a:noFill/>
                        <a:miter lim="800000"/>
                        <a:headEnd/>
                        <a:tailEnd/>
                      </a:ln>
                    </pic:spPr>
                  </pic:pic>
                </a:graphicData>
              </a:graphic>
            </wp:inline>
          </w:drawing>
        </w:r>
      </w:ins>
      <w:del w:id="554" w:author="微软用户" w:date="2014-07-21T11:10:00Z">
        <w:r>
          <w:rPr>
            <w:rFonts w:ascii="Times New Roman" w:hAnsi="Times New Roman"/>
            <w:noProof/>
            <w:sz w:val="24"/>
            <w:szCs w:val="24"/>
            <w:rPrChange w:id="555">
              <w:rPr>
                <w:noProof/>
                <w:color w:val="0000FF"/>
                <w:u w:val="single"/>
              </w:rPr>
            </w:rPrChange>
          </w:rPr>
          <w:drawing>
            <wp:inline distT="0" distB="0" distL="0" distR="0">
              <wp:extent cx="5391150" cy="1752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1752600"/>
                      </a:xfrm>
                      <a:prstGeom prst="rect">
                        <a:avLst/>
                      </a:prstGeom>
                      <a:noFill/>
                      <a:ln>
                        <a:noFill/>
                      </a:ln>
                    </pic:spPr>
                  </pic:pic>
                </a:graphicData>
              </a:graphic>
            </wp:inline>
          </w:drawing>
        </w:r>
      </w:del>
    </w:p>
    <w:p w:rsidR="001501EE" w:rsidRPr="00EA19F6" w:rsidRDefault="009B0E48">
      <w:pPr>
        <w:pStyle w:val="af8"/>
        <w:jc w:val="center"/>
        <w:rPr>
          <w:ins w:id="556" w:author="微软用户" w:date="2014-07-21T16:10:00Z"/>
          <w:rFonts w:ascii="Times New Roman" w:hAnsi="Times New Roman"/>
          <w:sz w:val="21"/>
          <w:szCs w:val="21"/>
        </w:rPr>
        <w:pPrChange w:id="557" w:author="微软用户" w:date="2014-07-21T16:12:00Z">
          <w:pPr>
            <w:pStyle w:val="af8"/>
          </w:pPr>
        </w:pPrChange>
      </w:pPr>
      <w:bookmarkStart w:id="558" w:name="_Toc374089104"/>
      <w:del w:id="559" w:author="微软用户" w:date="2014-07-21T16:06:00Z">
        <w:r w:rsidRPr="00EA19F6" w:rsidDel="000D7D17">
          <w:rPr>
            <w:rFonts w:ascii="Times New Roman" w:hAnsi="Times New Roman"/>
            <w:sz w:val="21"/>
            <w:szCs w:val="21"/>
          </w:rPr>
          <w:delText>图</w:delText>
        </w:r>
        <w:r w:rsidRPr="00EA19F6" w:rsidDel="000D7D17">
          <w:rPr>
            <w:rFonts w:ascii="Times New Roman" w:hAnsi="Times New Roman"/>
            <w:sz w:val="21"/>
            <w:szCs w:val="21"/>
          </w:rPr>
          <w:delText>3.2</w:delText>
        </w:r>
      </w:del>
      <w:bookmarkStart w:id="560" w:name="_Ref393722442"/>
      <w:ins w:id="561" w:author="微软用户" w:date="2014-07-21T16:10:00Z">
        <w:r w:rsidR="001501EE">
          <w:t>图</w:t>
        </w:r>
        <w:r w:rsidR="001501EE">
          <w:t xml:space="preserve">3- </w:t>
        </w:r>
        <w:r w:rsidR="001501EE">
          <w:fldChar w:fldCharType="begin"/>
        </w:r>
        <w:r w:rsidR="001501EE">
          <w:instrText xml:space="preserve"> SEQ </w:instrText>
        </w:r>
        <w:r w:rsidR="001501EE">
          <w:instrText>图</w:instrText>
        </w:r>
        <w:r w:rsidR="001501EE">
          <w:instrText xml:space="preserve">3- \* ARABIC </w:instrText>
        </w:r>
        <w:r w:rsidR="001501EE">
          <w:fldChar w:fldCharType="separate"/>
        </w:r>
      </w:ins>
      <w:ins w:id="562" w:author="微软用户" w:date="2014-07-21T17:03:00Z">
        <w:r w:rsidR="003202FC">
          <w:rPr>
            <w:noProof/>
          </w:rPr>
          <w:t>2</w:t>
        </w:r>
      </w:ins>
      <w:ins w:id="563" w:author="微软用户" w:date="2014-07-21T16:10:00Z">
        <w:r w:rsidR="001501EE">
          <w:fldChar w:fldCharType="end"/>
        </w:r>
      </w:ins>
      <w:bookmarkEnd w:id="560"/>
      <w:ins w:id="564" w:author="微软用户" w:date="2014-07-21T16:11:00Z">
        <w:r w:rsidR="001501EE">
          <w:rPr>
            <w:rFonts w:ascii="Times New Roman" w:hAnsi="Times New Roman" w:hint="eastAsia"/>
            <w:sz w:val="21"/>
            <w:szCs w:val="21"/>
          </w:rPr>
          <w:t>消息提醒</w:t>
        </w:r>
      </w:ins>
      <w:ins w:id="565" w:author="微软用户" w:date="2014-07-21T16:10:00Z">
        <w:r w:rsidR="001501EE" w:rsidRPr="00EA19F6">
          <w:rPr>
            <w:rFonts w:ascii="Times New Roman" w:hAnsi="Times New Roman"/>
            <w:sz w:val="21"/>
            <w:szCs w:val="21"/>
          </w:rPr>
          <w:t>页面</w:t>
        </w:r>
      </w:ins>
    </w:p>
    <w:p w:rsidR="009B0E48" w:rsidRPr="00EA19F6" w:rsidRDefault="009B0E48">
      <w:pPr>
        <w:pStyle w:val="af7"/>
        <w:spacing w:after="350"/>
        <w:rPr>
          <w:rFonts w:ascii="Times New Roman" w:eastAsia="黑体" w:hAnsi="Times New Roman"/>
          <w:sz w:val="21"/>
          <w:szCs w:val="21"/>
        </w:rPr>
        <w:pPrChange w:id="566" w:author="微软用户" w:date="2014-07-21T16:08:00Z">
          <w:pPr>
            <w:pStyle w:val="af7"/>
            <w:spacing w:afterLines="0" w:line="360" w:lineRule="auto"/>
          </w:pPr>
        </w:pPrChange>
      </w:pPr>
      <w:del w:id="567" w:author="微软用户" w:date="2014-07-21T16:06:00Z">
        <w:r w:rsidRPr="00EA19F6" w:rsidDel="000D7D17">
          <w:rPr>
            <w:rFonts w:ascii="Times New Roman" w:eastAsia="黑体" w:hAnsi="Times New Roman"/>
            <w:sz w:val="21"/>
            <w:szCs w:val="21"/>
          </w:rPr>
          <w:delText xml:space="preserve"> </w:delText>
        </w:r>
      </w:del>
      <w:del w:id="568" w:author="微软用户" w:date="2014-07-21T16:10:00Z">
        <w:r w:rsidRPr="00EA19F6" w:rsidDel="001501EE">
          <w:rPr>
            <w:rFonts w:ascii="Times New Roman" w:eastAsia="黑体" w:hAnsi="Times New Roman"/>
            <w:sz w:val="21"/>
            <w:szCs w:val="21"/>
          </w:rPr>
          <w:delText>消息提醒界面</w:delText>
        </w:r>
      </w:del>
    </w:p>
    <w:p w:rsidR="003D4F75" w:rsidRPr="00EA19F6" w:rsidRDefault="003D4F75" w:rsidP="00C6645E">
      <w:pPr>
        <w:pStyle w:val="3"/>
      </w:pPr>
      <w:bookmarkStart w:id="569" w:name="_Toc374623951"/>
      <w:bookmarkStart w:id="570" w:name="_Toc374624485"/>
      <w:bookmarkStart w:id="571" w:name="_Toc393727829"/>
      <w:r w:rsidRPr="00EA19F6">
        <w:rPr>
          <w:rFonts w:ascii="宋体" w:eastAsia="宋体" w:hAnsi="宋体" w:cs="宋体" w:hint="eastAsia"/>
        </w:rPr>
        <w:t>工作区</w:t>
      </w:r>
      <w:bookmarkEnd w:id="558"/>
      <w:bookmarkEnd w:id="569"/>
      <w:bookmarkEnd w:id="570"/>
      <w:bookmarkEnd w:id="571"/>
    </w:p>
    <w:p w:rsidR="0036725B" w:rsidRPr="00EA19F6" w:rsidRDefault="003C4405" w:rsidP="003C4405">
      <w:pPr>
        <w:pStyle w:val="ab"/>
        <w:ind w:firstLine="508"/>
      </w:pPr>
      <w:r>
        <w:rPr>
          <w:rFonts w:hint="eastAsia"/>
        </w:rPr>
        <w:t>“</w:t>
      </w:r>
      <w:r w:rsidR="00BC18EE" w:rsidRPr="00EA19F6">
        <w:t>操作记录</w:t>
      </w:r>
      <w:r>
        <w:rPr>
          <w:rFonts w:hint="eastAsia"/>
        </w:rPr>
        <w:t>”</w:t>
      </w:r>
      <w:r w:rsidR="00BC18EE" w:rsidRPr="00EA19F6">
        <w:t>则显示</w:t>
      </w:r>
      <w:r w:rsidR="003D4F75" w:rsidRPr="00EA19F6">
        <w:t>当前用户的操作</w:t>
      </w:r>
      <w:r w:rsidR="00E51277" w:rsidRPr="00EA19F6">
        <w:t>，点击</w:t>
      </w:r>
      <w:r w:rsidR="0008104C">
        <w:rPr>
          <w:rFonts w:hint="eastAsia"/>
        </w:rPr>
        <w:t>“</w:t>
      </w:r>
      <w:r w:rsidR="00E51277" w:rsidRPr="00EA19F6">
        <w:t>查看</w:t>
      </w:r>
      <w:r w:rsidR="0008104C">
        <w:rPr>
          <w:rFonts w:hint="eastAsia"/>
        </w:rPr>
        <w:t>”</w:t>
      </w:r>
      <w:r w:rsidR="00E51277" w:rsidRPr="00EA19F6">
        <w:t>按钮可以查看计划的详细信息和具体操作记录。</w:t>
      </w:r>
    </w:p>
    <w:p w:rsidR="0036725B" w:rsidRPr="00EA19F6" w:rsidRDefault="0036725B" w:rsidP="0036725B">
      <w:pPr>
        <w:pStyle w:val="2"/>
        <w:tabs>
          <w:tab w:val="clear" w:pos="576"/>
        </w:tabs>
        <w:rPr>
          <w:rFonts w:ascii="Times New Roman" w:hAnsi="Times New Roman"/>
        </w:rPr>
      </w:pPr>
      <w:bookmarkStart w:id="572" w:name="_Toc374089105"/>
      <w:bookmarkStart w:id="573" w:name="_Toc374623953"/>
      <w:bookmarkStart w:id="574" w:name="_Toc374624487"/>
      <w:bookmarkStart w:id="575" w:name="_Toc393727830"/>
      <w:r w:rsidRPr="00EA19F6">
        <w:rPr>
          <w:rFonts w:ascii="Times New Roman" w:hAnsi="Times New Roman"/>
        </w:rPr>
        <w:lastRenderedPageBreak/>
        <w:t>施工</w:t>
      </w:r>
      <w:r w:rsidR="00BB2165" w:rsidRPr="00EA19F6">
        <w:rPr>
          <w:rFonts w:ascii="Times New Roman" w:hAnsi="Times New Roman"/>
        </w:rPr>
        <w:t>计划填写</w:t>
      </w:r>
      <w:bookmarkEnd w:id="572"/>
      <w:bookmarkEnd w:id="573"/>
      <w:bookmarkEnd w:id="574"/>
      <w:bookmarkEnd w:id="575"/>
    </w:p>
    <w:p w:rsidR="008A7682" w:rsidRPr="00EA19F6" w:rsidRDefault="00BB2165" w:rsidP="008A7682">
      <w:pPr>
        <w:pStyle w:val="3"/>
        <w:rPr>
          <w:rFonts w:eastAsia="宋体"/>
        </w:rPr>
      </w:pPr>
      <w:bookmarkStart w:id="576" w:name="_Toc374089106"/>
      <w:bookmarkStart w:id="577" w:name="_Toc374623954"/>
      <w:bookmarkStart w:id="578" w:name="_Toc374624488"/>
      <w:bookmarkStart w:id="579" w:name="_Toc393727831"/>
      <w:r w:rsidRPr="00EA19F6">
        <w:rPr>
          <w:rFonts w:ascii="宋体" w:eastAsia="宋体" w:hAnsi="宋体" w:cs="宋体" w:hint="eastAsia"/>
        </w:rPr>
        <w:t>功能介绍</w:t>
      </w:r>
      <w:bookmarkEnd w:id="576"/>
      <w:bookmarkEnd w:id="577"/>
      <w:bookmarkEnd w:id="578"/>
      <w:bookmarkEnd w:id="579"/>
    </w:p>
    <w:p w:rsidR="00BB2165" w:rsidRPr="00EA19F6" w:rsidRDefault="00BB2165" w:rsidP="007B4EC9">
      <w:pPr>
        <w:pStyle w:val="ab"/>
        <w:ind w:firstLine="508"/>
      </w:pPr>
      <w:r w:rsidRPr="00EA19F6">
        <w:t>用户可通过菜单栏进入</w:t>
      </w:r>
      <w:r w:rsidR="003C4405">
        <w:rPr>
          <w:rFonts w:hint="eastAsia"/>
        </w:rPr>
        <w:t>“</w:t>
      </w:r>
      <w:r w:rsidRPr="00EA19F6">
        <w:t>周计划填写</w:t>
      </w:r>
      <w:r w:rsidR="003C4405">
        <w:rPr>
          <w:rFonts w:hint="eastAsia"/>
        </w:rPr>
        <w:t>”</w:t>
      </w:r>
      <w:r w:rsidRPr="00EA19F6">
        <w:t>、</w:t>
      </w:r>
      <w:r w:rsidR="003C4405">
        <w:rPr>
          <w:rFonts w:hint="eastAsia"/>
        </w:rPr>
        <w:t>“</w:t>
      </w:r>
      <w:r w:rsidRPr="00EA19F6">
        <w:t>日变更计划填写</w:t>
      </w:r>
      <w:r w:rsidR="003C4405">
        <w:rPr>
          <w:rFonts w:hint="eastAsia"/>
        </w:rPr>
        <w:t>”</w:t>
      </w:r>
      <w:r w:rsidRPr="00EA19F6">
        <w:t>或</w:t>
      </w:r>
      <w:r w:rsidR="003C4405">
        <w:rPr>
          <w:rFonts w:hint="eastAsia"/>
        </w:rPr>
        <w:t>“</w:t>
      </w:r>
      <w:r w:rsidRPr="00EA19F6">
        <w:t>临时抢修计划</w:t>
      </w:r>
      <w:r w:rsidR="001303DB">
        <w:rPr>
          <w:rFonts w:hint="eastAsia"/>
        </w:rPr>
        <w:t>”</w:t>
      </w:r>
      <w:r w:rsidRPr="00EA19F6">
        <w:t>填写页面填写相应的施工计划。三类计划的填写方法相同，只是计划处理的流程有所差异。</w:t>
      </w:r>
    </w:p>
    <w:p w:rsidR="00BB2165" w:rsidRPr="00EA19F6" w:rsidRDefault="00BB2165" w:rsidP="007B4EC9">
      <w:pPr>
        <w:pStyle w:val="ab"/>
        <w:ind w:firstLine="508"/>
      </w:pPr>
      <w:r w:rsidRPr="00EA19F6">
        <w:t>计划填写页面如</w:t>
      </w:r>
      <w:ins w:id="580" w:author="微软用户" w:date="2014-07-21T16:13:00Z">
        <w:r w:rsidR="001501EE">
          <w:fldChar w:fldCharType="begin"/>
        </w:r>
        <w:r w:rsidR="001501EE">
          <w:instrText xml:space="preserve"> REF _Ref393722537 \h </w:instrText>
        </w:r>
      </w:ins>
      <w:r w:rsidR="001501EE">
        <w:fldChar w:fldCharType="separate"/>
      </w:r>
      <w:ins w:id="581" w:author="微软用户" w:date="2014-07-21T16:13:00Z">
        <w:r w:rsidR="001501EE">
          <w:rPr>
            <w:rFonts w:hint="eastAsia"/>
          </w:rPr>
          <w:t>图</w:t>
        </w:r>
        <w:r w:rsidR="001501EE">
          <w:rPr>
            <w:rFonts w:hint="eastAsia"/>
          </w:rPr>
          <w:t xml:space="preserve">3- </w:t>
        </w:r>
        <w:r w:rsidR="001501EE">
          <w:rPr>
            <w:noProof/>
          </w:rPr>
          <w:t>3</w:t>
        </w:r>
        <w:r w:rsidR="001501EE">
          <w:fldChar w:fldCharType="end"/>
        </w:r>
      </w:ins>
      <w:del w:id="582" w:author="微软用户" w:date="2014-07-21T16:13:00Z">
        <w:r w:rsidRPr="00EA19F6" w:rsidDel="001501EE">
          <w:delText>图</w:delText>
        </w:r>
        <w:r w:rsidRPr="00EA19F6" w:rsidDel="001501EE">
          <w:delText>3.</w:delText>
        </w:r>
        <w:r w:rsidR="004C1834" w:rsidRPr="00EA19F6" w:rsidDel="001501EE">
          <w:delText>3</w:delText>
        </w:r>
      </w:del>
      <w:r w:rsidRPr="00EA19F6">
        <w:t>所示，涵盖了施工计划的各个要素，可根据实际情况进行填写。</w:t>
      </w:r>
    </w:p>
    <w:p w:rsidR="001501EE" w:rsidRDefault="005566B1" w:rsidP="009C7FA6">
      <w:pPr>
        <w:pStyle w:val="af7"/>
        <w:spacing w:after="350"/>
        <w:rPr>
          <w:ins w:id="583" w:author="微软用户" w:date="2014-07-21T16:12:00Z"/>
          <w:rFonts w:ascii="Times New Roman" w:hAnsi="Times New Roman"/>
          <w:noProof/>
          <w:sz w:val="24"/>
          <w:szCs w:val="24"/>
        </w:rPr>
      </w:pPr>
      <w:ins w:id="584" w:author="微软用户" w:date="2014-07-21T11:10:00Z">
        <w:r>
          <w:rPr>
            <w:noProof/>
            <w:sz w:val="24"/>
            <w:szCs w:val="24"/>
            <w:rPrChange w:id="585">
              <w:rPr>
                <w:noProof/>
                <w:color w:val="0000FF"/>
                <w:u w:val="single"/>
              </w:rPr>
            </w:rPrChange>
          </w:rPr>
          <w:drawing>
            <wp:inline distT="0" distB="0" distL="0" distR="0">
              <wp:extent cx="5400040" cy="3041518"/>
              <wp:effectExtent l="19050" t="0" r="0" b="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5400040" cy="3041518"/>
                      </a:xfrm>
                      <a:prstGeom prst="rect">
                        <a:avLst/>
                      </a:prstGeom>
                      <a:noFill/>
                      <a:ln w="9525">
                        <a:noFill/>
                        <a:miter lim="800000"/>
                        <a:headEnd/>
                        <a:tailEnd/>
                      </a:ln>
                    </pic:spPr>
                  </pic:pic>
                </a:graphicData>
              </a:graphic>
            </wp:inline>
          </w:drawing>
        </w:r>
      </w:ins>
    </w:p>
    <w:p w:rsidR="00BB2165" w:rsidRPr="00EA19F6" w:rsidDel="001501EE" w:rsidRDefault="001501EE">
      <w:pPr>
        <w:pStyle w:val="af8"/>
        <w:jc w:val="center"/>
        <w:rPr>
          <w:del w:id="586" w:author="微软用户" w:date="2014-07-21T16:12:00Z"/>
          <w:rFonts w:ascii="Times New Roman" w:hAnsi="Times New Roman"/>
          <w:noProof/>
          <w:sz w:val="24"/>
          <w:szCs w:val="24"/>
        </w:rPr>
        <w:pPrChange w:id="587" w:author="微软用户" w:date="2014-07-21T16:13:00Z">
          <w:pPr>
            <w:pStyle w:val="af7"/>
            <w:spacing w:after="350"/>
          </w:pPr>
        </w:pPrChange>
      </w:pPr>
      <w:bookmarkStart w:id="588" w:name="_Ref393722537"/>
      <w:ins w:id="589" w:author="微软用户" w:date="2014-07-21T16:13: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590" w:author="微软用户" w:date="2014-07-21T17:03:00Z">
        <w:r w:rsidR="003202FC">
          <w:rPr>
            <w:noProof/>
          </w:rPr>
          <w:t>3</w:t>
        </w:r>
      </w:ins>
      <w:ins w:id="591" w:author="微软用户" w:date="2014-07-21T16:13:00Z">
        <w:r>
          <w:fldChar w:fldCharType="end"/>
        </w:r>
      </w:ins>
      <w:bookmarkEnd w:id="588"/>
      <w:del w:id="592" w:author="微软用户" w:date="2014-07-21T11:10:00Z">
        <w:r w:rsidR="005566B1">
          <w:rPr>
            <w:rFonts w:ascii="Times New Roman" w:hAnsi="Times New Roman"/>
            <w:noProof/>
            <w:sz w:val="24"/>
            <w:szCs w:val="24"/>
            <w:rPrChange w:id="593">
              <w:rPr>
                <w:noProof/>
                <w:color w:val="0000FF"/>
                <w:u w:val="single"/>
              </w:rPr>
            </w:rPrChange>
          </w:rPr>
          <w:drawing>
            <wp:inline distT="0" distB="0" distL="0" distR="0">
              <wp:extent cx="5391150" cy="2038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038350"/>
                      </a:xfrm>
                      <a:prstGeom prst="rect">
                        <a:avLst/>
                      </a:prstGeom>
                      <a:noFill/>
                      <a:ln>
                        <a:noFill/>
                      </a:ln>
                    </pic:spPr>
                  </pic:pic>
                </a:graphicData>
              </a:graphic>
            </wp:inline>
          </w:drawing>
        </w:r>
      </w:del>
    </w:p>
    <w:p w:rsidR="00BB2165" w:rsidRPr="00EA19F6" w:rsidRDefault="00BB2165">
      <w:pPr>
        <w:pStyle w:val="af8"/>
        <w:ind w:firstLineChars="50" w:firstLine="112"/>
        <w:jc w:val="center"/>
        <w:rPr>
          <w:rFonts w:ascii="Times New Roman" w:hAnsi="Times New Roman"/>
          <w:sz w:val="21"/>
          <w:szCs w:val="21"/>
        </w:rPr>
        <w:pPrChange w:id="594" w:author="微软用户" w:date="2014-07-21T16:13:00Z">
          <w:pPr>
            <w:pStyle w:val="af7"/>
            <w:spacing w:afterLines="0" w:line="360" w:lineRule="auto"/>
          </w:pPr>
        </w:pPrChange>
      </w:pPr>
      <w:del w:id="595" w:author="微软用户" w:date="2014-07-21T16:10:00Z">
        <w:r w:rsidRPr="00EA19F6" w:rsidDel="000D7D17">
          <w:rPr>
            <w:rFonts w:ascii="Times New Roman" w:hAnsi="Times New Roman"/>
            <w:sz w:val="21"/>
            <w:szCs w:val="21"/>
          </w:rPr>
          <w:delText>图</w:delText>
        </w:r>
        <w:r w:rsidRPr="00EA19F6" w:rsidDel="000D7D17">
          <w:rPr>
            <w:rFonts w:ascii="Times New Roman" w:hAnsi="Times New Roman"/>
            <w:sz w:val="21"/>
            <w:szCs w:val="21"/>
          </w:rPr>
          <w:delText>3.</w:delText>
        </w:r>
        <w:r w:rsidR="004C1834" w:rsidRPr="00EA19F6" w:rsidDel="000D7D17">
          <w:rPr>
            <w:rFonts w:ascii="Times New Roman" w:hAnsi="Times New Roman"/>
            <w:sz w:val="21"/>
            <w:szCs w:val="21"/>
          </w:rPr>
          <w:delText>3</w:delText>
        </w:r>
      </w:del>
      <w:del w:id="596" w:author="微软用户" w:date="2014-07-21T16:12:00Z">
        <w:r w:rsidR="006B3A6C" w:rsidRPr="00EA19F6" w:rsidDel="001501EE">
          <w:rPr>
            <w:rFonts w:ascii="Times New Roman" w:hAnsi="Times New Roman"/>
            <w:sz w:val="21"/>
            <w:szCs w:val="21"/>
          </w:rPr>
          <w:delText xml:space="preserve"> </w:delText>
        </w:r>
      </w:del>
      <w:r w:rsidRPr="00EA19F6">
        <w:rPr>
          <w:rFonts w:ascii="Times New Roman" w:hAnsi="Times New Roman"/>
          <w:sz w:val="21"/>
          <w:szCs w:val="21"/>
        </w:rPr>
        <w:t>计划填写页面</w:t>
      </w:r>
    </w:p>
    <w:p w:rsidR="006B3A6C" w:rsidRPr="00EA19F6" w:rsidRDefault="006B3A6C" w:rsidP="007B4EC9">
      <w:pPr>
        <w:pStyle w:val="ab"/>
        <w:ind w:firstLine="508"/>
      </w:pPr>
      <w:r w:rsidRPr="00EA19F6">
        <w:t>用户根据需要填写施工作业的日期、作业区域、作业时间、以及配合部门等相关作业要素，标注着</w:t>
      </w:r>
      <w:r w:rsidR="00530996">
        <w:rPr>
          <w:rFonts w:hint="eastAsia"/>
        </w:rPr>
        <w:t>“</w:t>
      </w:r>
      <w:r w:rsidRPr="00EA19F6">
        <w:t>*</w:t>
      </w:r>
      <w:r w:rsidR="00530996">
        <w:rPr>
          <w:rFonts w:hint="eastAsia"/>
        </w:rPr>
        <w:t>”</w:t>
      </w:r>
      <w:r w:rsidRPr="00EA19F6">
        <w:t>号表示该栏目为必填项，不带</w:t>
      </w:r>
      <w:r w:rsidR="00530996">
        <w:rPr>
          <w:rFonts w:hint="eastAsia"/>
        </w:rPr>
        <w:t>“</w:t>
      </w:r>
      <w:r w:rsidR="00530996" w:rsidRPr="00EA19F6">
        <w:t>*</w:t>
      </w:r>
      <w:r w:rsidR="00530996">
        <w:rPr>
          <w:rFonts w:hint="eastAsia"/>
        </w:rPr>
        <w:t>”</w:t>
      </w:r>
      <w:r w:rsidRPr="00EA19F6">
        <w:t>号表示可以选填（如</w:t>
      </w:r>
      <w:r w:rsidR="004C1834" w:rsidRPr="00EA19F6">
        <w:t>配合部门</w:t>
      </w:r>
      <w:r w:rsidRPr="00EA19F6">
        <w:t>可以选填的，而作业内容、施工负责人等信息则是必填的），如</w:t>
      </w:r>
      <w:ins w:id="597" w:author="微软用户" w:date="2014-07-21T16:13:00Z">
        <w:r w:rsidR="001501EE">
          <w:fldChar w:fldCharType="begin"/>
        </w:r>
        <w:r w:rsidR="001501EE">
          <w:instrText xml:space="preserve"> REF _Ref393722566 \h </w:instrText>
        </w:r>
      </w:ins>
      <w:r w:rsidR="001501EE">
        <w:fldChar w:fldCharType="separate"/>
      </w:r>
      <w:ins w:id="598" w:author="微软用户" w:date="2014-07-21T16:13:00Z">
        <w:r w:rsidR="001501EE">
          <w:t>图</w:t>
        </w:r>
        <w:r w:rsidR="001501EE">
          <w:t xml:space="preserve">3- </w:t>
        </w:r>
        <w:r w:rsidR="001501EE">
          <w:rPr>
            <w:noProof/>
          </w:rPr>
          <w:t>4</w:t>
        </w:r>
        <w:r w:rsidR="001501EE">
          <w:fldChar w:fldCharType="end"/>
        </w:r>
      </w:ins>
      <w:del w:id="599" w:author="微软用户" w:date="2014-07-21T16:13:00Z">
        <w:r w:rsidRPr="00EA19F6" w:rsidDel="001501EE">
          <w:delText>图</w:delText>
        </w:r>
        <w:r w:rsidR="004C1834" w:rsidRPr="00EA19F6" w:rsidDel="001501EE">
          <w:delText>3.4</w:delText>
        </w:r>
      </w:del>
      <w:r w:rsidRPr="00EA19F6">
        <w:t>所示。</w:t>
      </w:r>
    </w:p>
    <w:p w:rsidR="006B3A6C" w:rsidRPr="00EA19F6" w:rsidRDefault="005566B1" w:rsidP="009C7FA6">
      <w:pPr>
        <w:pStyle w:val="af7"/>
        <w:spacing w:after="350"/>
        <w:rPr>
          <w:rFonts w:ascii="Times New Roman" w:hAnsi="Times New Roman"/>
          <w:noProof/>
          <w:sz w:val="24"/>
          <w:szCs w:val="24"/>
        </w:rPr>
      </w:pPr>
      <w:ins w:id="600" w:author="微软用户" w:date="2014-07-21T11:11:00Z">
        <w:r>
          <w:rPr>
            <w:noProof/>
            <w:sz w:val="24"/>
            <w:szCs w:val="24"/>
            <w:rPrChange w:id="601">
              <w:rPr>
                <w:noProof/>
                <w:color w:val="0000FF"/>
                <w:u w:val="single"/>
              </w:rPr>
            </w:rPrChange>
          </w:rPr>
          <w:drawing>
            <wp:inline distT="0" distB="0" distL="0" distR="0">
              <wp:extent cx="5400040" cy="1891820"/>
              <wp:effectExtent l="19050" t="0" r="0" b="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5400040" cy="1891820"/>
                      </a:xfrm>
                      <a:prstGeom prst="rect">
                        <a:avLst/>
                      </a:prstGeom>
                      <a:noFill/>
                      <a:ln w="9525">
                        <a:noFill/>
                        <a:miter lim="800000"/>
                        <a:headEnd/>
                        <a:tailEnd/>
                      </a:ln>
                    </pic:spPr>
                  </pic:pic>
                </a:graphicData>
              </a:graphic>
            </wp:inline>
          </w:drawing>
        </w:r>
      </w:ins>
      <w:del w:id="602" w:author="微软用户" w:date="2014-07-21T11:11:00Z">
        <w:r>
          <w:rPr>
            <w:rFonts w:ascii="Times New Roman" w:hAnsi="Times New Roman"/>
            <w:noProof/>
            <w:sz w:val="24"/>
            <w:szCs w:val="24"/>
            <w:rPrChange w:id="603">
              <w:rPr>
                <w:noProof/>
                <w:color w:val="0000FF"/>
                <w:u w:val="single"/>
              </w:rPr>
            </w:rPrChange>
          </w:rPr>
          <w:drawing>
            <wp:inline distT="0" distB="0" distL="0" distR="0">
              <wp:extent cx="5400675" cy="17907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1790700"/>
                      </a:xfrm>
                      <a:prstGeom prst="rect">
                        <a:avLst/>
                      </a:prstGeom>
                      <a:noFill/>
                      <a:ln>
                        <a:noFill/>
                      </a:ln>
                    </pic:spPr>
                  </pic:pic>
                </a:graphicData>
              </a:graphic>
            </wp:inline>
          </w:drawing>
        </w:r>
      </w:del>
    </w:p>
    <w:p w:rsidR="006B3A6C" w:rsidRPr="00EA19F6" w:rsidRDefault="001501EE">
      <w:pPr>
        <w:pStyle w:val="af8"/>
        <w:jc w:val="center"/>
        <w:rPr>
          <w:rFonts w:ascii="Times New Roman" w:hAnsi="Times New Roman"/>
          <w:sz w:val="21"/>
          <w:szCs w:val="21"/>
        </w:rPr>
        <w:pPrChange w:id="604" w:author="微软用户" w:date="2014-07-21T17:04:00Z">
          <w:pPr>
            <w:pStyle w:val="af7"/>
            <w:spacing w:afterLines="0" w:line="360" w:lineRule="auto"/>
          </w:pPr>
        </w:pPrChange>
      </w:pPr>
      <w:bookmarkStart w:id="605" w:name="_Ref393722566"/>
      <w:ins w:id="606" w:author="微软用户" w:date="2014-07-21T16:13:00Z">
        <w:r>
          <w:lastRenderedPageBreak/>
          <w:t>图</w:t>
        </w:r>
        <w:r>
          <w:t xml:space="preserve">3- </w:t>
        </w:r>
        <w:r>
          <w:fldChar w:fldCharType="begin"/>
        </w:r>
        <w:r>
          <w:instrText xml:space="preserve"> SEQ </w:instrText>
        </w:r>
        <w:r>
          <w:instrText>图</w:instrText>
        </w:r>
        <w:r>
          <w:instrText xml:space="preserve">3- \* ARABIC </w:instrText>
        </w:r>
      </w:ins>
      <w:r>
        <w:fldChar w:fldCharType="separate"/>
      </w:r>
      <w:ins w:id="607" w:author="微软用户" w:date="2014-07-21T17:03:00Z">
        <w:r w:rsidR="003202FC">
          <w:rPr>
            <w:noProof/>
          </w:rPr>
          <w:t>4</w:t>
        </w:r>
      </w:ins>
      <w:ins w:id="608" w:author="微软用户" w:date="2014-07-21T16:13:00Z">
        <w:r>
          <w:fldChar w:fldCharType="end"/>
        </w:r>
      </w:ins>
      <w:bookmarkEnd w:id="605"/>
      <w:del w:id="609" w:author="微软用户" w:date="2014-07-21T16:13:00Z">
        <w:r w:rsidR="006B3A6C" w:rsidRPr="00EA19F6" w:rsidDel="001501EE">
          <w:rPr>
            <w:rFonts w:ascii="Times New Roman" w:hAnsi="Times New Roman"/>
            <w:sz w:val="21"/>
            <w:szCs w:val="21"/>
          </w:rPr>
          <w:delText>图</w:delText>
        </w:r>
        <w:r w:rsidR="006B3A6C" w:rsidRPr="00EA19F6" w:rsidDel="001501EE">
          <w:rPr>
            <w:rFonts w:ascii="Times New Roman" w:hAnsi="Times New Roman"/>
            <w:sz w:val="21"/>
            <w:szCs w:val="21"/>
          </w:rPr>
          <w:delText>3.</w:delText>
        </w:r>
        <w:r w:rsidR="004C1834" w:rsidRPr="00EA19F6" w:rsidDel="001501EE">
          <w:rPr>
            <w:rFonts w:ascii="Times New Roman" w:hAnsi="Times New Roman"/>
            <w:sz w:val="21"/>
            <w:szCs w:val="21"/>
          </w:rPr>
          <w:delText>4</w:delText>
        </w:r>
        <w:r w:rsidR="004D02CB" w:rsidRPr="00EA19F6" w:rsidDel="001501EE">
          <w:rPr>
            <w:rFonts w:ascii="Times New Roman" w:hAnsi="Times New Roman"/>
            <w:sz w:val="21"/>
            <w:szCs w:val="21"/>
          </w:rPr>
          <w:delText xml:space="preserve"> </w:delText>
        </w:r>
      </w:del>
      <w:r w:rsidR="007C31BE" w:rsidRPr="00EA19F6">
        <w:rPr>
          <w:rFonts w:ascii="Times New Roman" w:hAnsi="Times New Roman"/>
          <w:sz w:val="21"/>
          <w:szCs w:val="21"/>
        </w:rPr>
        <w:t>必填、选填内容说明</w:t>
      </w:r>
    </w:p>
    <w:p w:rsidR="008A7682" w:rsidRPr="00EA19F6" w:rsidRDefault="006706A4" w:rsidP="008A7682">
      <w:pPr>
        <w:pStyle w:val="3"/>
        <w:rPr>
          <w:rFonts w:eastAsia="宋体"/>
        </w:rPr>
      </w:pPr>
      <w:bookmarkStart w:id="610" w:name="_Toc374089107"/>
      <w:bookmarkStart w:id="611" w:name="_Toc374623955"/>
      <w:bookmarkStart w:id="612" w:name="_Toc374624489"/>
      <w:bookmarkStart w:id="613" w:name="_Toc393727832"/>
      <w:r w:rsidRPr="00EA19F6">
        <w:rPr>
          <w:rFonts w:ascii="宋体" w:eastAsia="宋体" w:hAnsi="宋体" w:cs="宋体" w:hint="eastAsia"/>
        </w:rPr>
        <w:t>作业日期</w:t>
      </w:r>
      <w:bookmarkEnd w:id="610"/>
      <w:bookmarkEnd w:id="611"/>
      <w:bookmarkEnd w:id="612"/>
      <w:bookmarkEnd w:id="613"/>
    </w:p>
    <w:p w:rsidR="006706A4" w:rsidRPr="00EA19F6" w:rsidRDefault="001C12E3" w:rsidP="007B4EC9">
      <w:pPr>
        <w:pStyle w:val="ab"/>
        <w:ind w:firstLine="508"/>
      </w:pPr>
      <w:r w:rsidRPr="00EA19F6">
        <w:t>系统</w:t>
      </w:r>
      <w:r w:rsidR="006706A4" w:rsidRPr="00EA19F6">
        <w:t>根据</w:t>
      </w:r>
      <w:r w:rsidR="00725B73" w:rsidRPr="00EA19F6">
        <w:t>《</w:t>
      </w:r>
      <w:r w:rsidR="006706A4" w:rsidRPr="00EA19F6">
        <w:t>施工管理办法</w:t>
      </w:r>
      <w:r w:rsidR="00725B73" w:rsidRPr="00EA19F6">
        <w:t>》相关规定</w:t>
      </w:r>
      <w:r w:rsidRPr="00EA19F6">
        <w:t>对作业日期</w:t>
      </w:r>
      <w:r w:rsidR="006706A4" w:rsidRPr="00EA19F6">
        <w:t>进行约束，用户必须在前一周周一</w:t>
      </w:r>
      <w:r w:rsidR="006706A4" w:rsidRPr="00EA19F6">
        <w:t>15:00</w:t>
      </w:r>
      <w:r w:rsidR="006706A4" w:rsidRPr="00EA19F6">
        <w:t>前填写下周行车类计划，必须在前一周周一</w:t>
      </w:r>
      <w:r w:rsidR="006706A4" w:rsidRPr="00EA19F6">
        <w:t>17:00</w:t>
      </w:r>
      <w:r w:rsidR="006706A4" w:rsidRPr="00EA19F6">
        <w:t>至周二</w:t>
      </w:r>
      <w:r w:rsidR="006706A4" w:rsidRPr="00EA19F6">
        <w:t>18:00</w:t>
      </w:r>
      <w:r w:rsidR="006706A4" w:rsidRPr="00EA19F6">
        <w:t>前填写下周非行车类施工计划；在每天</w:t>
      </w:r>
      <w:r w:rsidR="006706A4" w:rsidRPr="00EA19F6">
        <w:t>12:00</w:t>
      </w:r>
      <w:r w:rsidR="006706A4" w:rsidRPr="00EA19F6">
        <w:t>前提报第二天的日变更计划。</w:t>
      </w:r>
    </w:p>
    <w:p w:rsidR="009C7FA6" w:rsidRPr="00EA19F6" w:rsidRDefault="009C7FA6" w:rsidP="007B4EC9">
      <w:pPr>
        <w:pStyle w:val="ab"/>
        <w:ind w:firstLine="508"/>
      </w:pPr>
      <w:r w:rsidRPr="00EA19F6">
        <w:t>如</w:t>
      </w:r>
      <w:ins w:id="614" w:author="微软用户" w:date="2014-07-21T16:14:00Z">
        <w:r w:rsidR="001501EE">
          <w:fldChar w:fldCharType="begin"/>
        </w:r>
        <w:r w:rsidR="001501EE">
          <w:instrText xml:space="preserve"> REF _Ref393722586 \h </w:instrText>
        </w:r>
      </w:ins>
      <w:r w:rsidR="001501EE">
        <w:fldChar w:fldCharType="separate"/>
      </w:r>
      <w:ins w:id="615" w:author="微软用户" w:date="2014-07-21T16:14:00Z">
        <w:r w:rsidR="001501EE">
          <w:t>图</w:t>
        </w:r>
        <w:r w:rsidR="001501EE">
          <w:t xml:space="preserve">3- </w:t>
        </w:r>
        <w:r w:rsidR="001501EE">
          <w:rPr>
            <w:noProof/>
          </w:rPr>
          <w:t>5</w:t>
        </w:r>
        <w:r w:rsidR="001501EE">
          <w:fldChar w:fldCharType="end"/>
        </w:r>
      </w:ins>
      <w:del w:id="616" w:author="微软用户" w:date="2014-07-21T16:14:00Z">
        <w:r w:rsidRPr="00EA19F6" w:rsidDel="001501EE">
          <w:delText>图</w:delText>
        </w:r>
        <w:r w:rsidR="004C1834" w:rsidRPr="00EA19F6" w:rsidDel="001501EE">
          <w:delText>3.5</w:delText>
        </w:r>
      </w:del>
      <w:r w:rsidRPr="00EA19F6">
        <w:t>所示，该周计划填写日期为</w:t>
      </w:r>
      <w:r w:rsidR="004C1834" w:rsidRPr="00EA19F6">
        <w:t>26</w:t>
      </w:r>
      <w:r w:rsidRPr="00EA19F6">
        <w:t>号，超过周一</w:t>
      </w:r>
      <w:r w:rsidRPr="00EA19F6">
        <w:t>15:00</w:t>
      </w:r>
      <w:r w:rsidRPr="00EA19F6">
        <w:t>这个时间点，则原则上只能填写申报下下周</w:t>
      </w:r>
      <w:r w:rsidRPr="00EA19F6">
        <w:t>6</w:t>
      </w:r>
      <w:r w:rsidRPr="00EA19F6">
        <w:t>号的作业。</w:t>
      </w:r>
    </w:p>
    <w:p w:rsidR="009C7FA6" w:rsidRPr="00EA19F6" w:rsidRDefault="004633BA" w:rsidP="009C7FA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400675" cy="237172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371725"/>
                    </a:xfrm>
                    <a:prstGeom prst="rect">
                      <a:avLst/>
                    </a:prstGeom>
                    <a:noFill/>
                    <a:ln>
                      <a:noFill/>
                    </a:ln>
                  </pic:spPr>
                </pic:pic>
              </a:graphicData>
            </a:graphic>
          </wp:inline>
        </w:drawing>
      </w:r>
    </w:p>
    <w:p w:rsidR="009C7FA6" w:rsidRPr="00EA19F6" w:rsidRDefault="001501EE">
      <w:pPr>
        <w:pStyle w:val="af8"/>
        <w:jc w:val="center"/>
        <w:rPr>
          <w:rFonts w:ascii="Times New Roman" w:hAnsi="Times New Roman"/>
          <w:sz w:val="21"/>
          <w:szCs w:val="21"/>
        </w:rPr>
        <w:pPrChange w:id="617" w:author="微软用户" w:date="2014-07-21T17:04:00Z">
          <w:pPr>
            <w:pStyle w:val="af7"/>
            <w:spacing w:afterLines="0" w:line="360" w:lineRule="auto"/>
          </w:pPr>
        </w:pPrChange>
      </w:pPr>
      <w:bookmarkStart w:id="618" w:name="_Ref393722586"/>
      <w:ins w:id="619" w:author="微软用户" w:date="2014-07-21T16:14:00Z">
        <w:r>
          <w:t>图</w:t>
        </w:r>
        <w:r>
          <w:t xml:space="preserve">3- </w:t>
        </w:r>
        <w:r>
          <w:fldChar w:fldCharType="begin"/>
        </w:r>
        <w:r>
          <w:instrText xml:space="preserve"> SEQ </w:instrText>
        </w:r>
        <w:r>
          <w:instrText>图</w:instrText>
        </w:r>
        <w:r>
          <w:instrText xml:space="preserve">3- \* ARABIC </w:instrText>
        </w:r>
      </w:ins>
      <w:r>
        <w:fldChar w:fldCharType="separate"/>
      </w:r>
      <w:ins w:id="620" w:author="微软用户" w:date="2014-07-21T17:03:00Z">
        <w:r w:rsidR="003202FC">
          <w:rPr>
            <w:noProof/>
          </w:rPr>
          <w:t>5</w:t>
        </w:r>
      </w:ins>
      <w:ins w:id="621" w:author="微软用户" w:date="2014-07-21T16:14:00Z">
        <w:r>
          <w:fldChar w:fldCharType="end"/>
        </w:r>
      </w:ins>
      <w:bookmarkEnd w:id="618"/>
      <w:del w:id="622" w:author="微软用户" w:date="2014-07-21T16:14:00Z">
        <w:r w:rsidR="009C7FA6" w:rsidRPr="00EA19F6" w:rsidDel="001501EE">
          <w:rPr>
            <w:rFonts w:ascii="Times New Roman" w:hAnsi="Times New Roman"/>
            <w:sz w:val="21"/>
            <w:szCs w:val="21"/>
          </w:rPr>
          <w:delText>图</w:delText>
        </w:r>
        <w:r w:rsidR="009C7FA6" w:rsidRPr="00EA19F6" w:rsidDel="001501EE">
          <w:rPr>
            <w:rFonts w:ascii="Times New Roman" w:hAnsi="Times New Roman"/>
            <w:sz w:val="21"/>
            <w:szCs w:val="21"/>
          </w:rPr>
          <w:delText>3.</w:delText>
        </w:r>
        <w:r w:rsidR="004C1834" w:rsidRPr="00EA19F6" w:rsidDel="001501EE">
          <w:rPr>
            <w:rFonts w:ascii="Times New Roman" w:hAnsi="Times New Roman"/>
            <w:sz w:val="21"/>
            <w:szCs w:val="21"/>
          </w:rPr>
          <w:delText>5</w:delText>
        </w:r>
        <w:r w:rsidR="009C7FA6" w:rsidRPr="00EA19F6" w:rsidDel="001501EE">
          <w:rPr>
            <w:rFonts w:ascii="Times New Roman" w:hAnsi="Times New Roman"/>
            <w:sz w:val="21"/>
            <w:szCs w:val="21"/>
          </w:rPr>
          <w:delText xml:space="preserve"> </w:delText>
        </w:r>
      </w:del>
      <w:r w:rsidR="009C7FA6" w:rsidRPr="00EA19F6">
        <w:rPr>
          <w:rFonts w:ascii="Times New Roman" w:hAnsi="Times New Roman"/>
          <w:sz w:val="21"/>
          <w:szCs w:val="21"/>
        </w:rPr>
        <w:t>作业日期的填写</w:t>
      </w:r>
    </w:p>
    <w:p w:rsidR="006706A4" w:rsidRPr="00EA19F6" w:rsidRDefault="006706A4" w:rsidP="006706A4">
      <w:pPr>
        <w:pStyle w:val="3"/>
        <w:rPr>
          <w:rFonts w:eastAsia="宋体"/>
        </w:rPr>
      </w:pPr>
      <w:bookmarkStart w:id="623" w:name="_Toc374089108"/>
      <w:bookmarkStart w:id="624" w:name="_Toc374623956"/>
      <w:bookmarkStart w:id="625" w:name="_Toc374624490"/>
      <w:bookmarkStart w:id="626" w:name="_Toc393727833"/>
      <w:r w:rsidRPr="00EA19F6">
        <w:rPr>
          <w:rFonts w:ascii="宋体" w:eastAsia="宋体" w:hAnsi="宋体" w:cs="宋体" w:hint="eastAsia"/>
        </w:rPr>
        <w:t>作业类别</w:t>
      </w:r>
      <w:bookmarkEnd w:id="623"/>
      <w:bookmarkEnd w:id="624"/>
      <w:bookmarkEnd w:id="625"/>
      <w:bookmarkEnd w:id="626"/>
    </w:p>
    <w:p w:rsidR="006706A4" w:rsidRPr="00EA19F6" w:rsidRDefault="006706A4" w:rsidP="007B4EC9">
      <w:pPr>
        <w:pStyle w:val="ab"/>
        <w:ind w:firstLine="508"/>
      </w:pPr>
      <w:r w:rsidRPr="00EA19F6">
        <w:t>作业类别包括</w:t>
      </w:r>
      <w:r w:rsidRPr="00EA19F6">
        <w:t>A1</w:t>
      </w:r>
      <w:r w:rsidRPr="00EA19F6">
        <w:t>、</w:t>
      </w:r>
      <w:r w:rsidRPr="00EA19F6">
        <w:t>A2</w:t>
      </w:r>
      <w:r w:rsidRPr="00EA19F6">
        <w:t>、</w:t>
      </w:r>
      <w:r w:rsidRPr="00EA19F6">
        <w:t>A3</w:t>
      </w:r>
      <w:r w:rsidRPr="00EA19F6">
        <w:t>、</w:t>
      </w:r>
      <w:r w:rsidRPr="00EA19F6">
        <w:t>B1</w:t>
      </w:r>
      <w:r w:rsidRPr="00EA19F6">
        <w:t>、</w:t>
      </w:r>
      <w:r w:rsidRPr="00EA19F6">
        <w:t>B2</w:t>
      </w:r>
      <w:r w:rsidRPr="00EA19F6">
        <w:t>、</w:t>
      </w:r>
      <w:r w:rsidR="005B532E" w:rsidRPr="00EA19F6">
        <w:t>B3</w:t>
      </w:r>
      <w:r w:rsidR="005B532E" w:rsidRPr="00EA19F6">
        <w:t>、</w:t>
      </w:r>
      <w:r w:rsidRPr="00EA19F6">
        <w:t>C1</w:t>
      </w:r>
      <w:r w:rsidRPr="00EA19F6">
        <w:t>，根据实际需要进行填写。</w:t>
      </w:r>
      <w:r w:rsidRPr="00EA19F6">
        <w:t>C2</w:t>
      </w:r>
      <w:r w:rsidRPr="00EA19F6">
        <w:t>类作业不在系统中填报。各类别代号具体说明如下：</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A1</w:t>
      </w:r>
      <w:r w:rsidRPr="00EA19F6">
        <w:rPr>
          <w:sz w:val="24"/>
          <w:szCs w:val="24"/>
        </w:rPr>
        <w:t>：在正线、辅助线，需要开行工程车、电客车的施工。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A2</w:t>
      </w:r>
      <w:r w:rsidRPr="00EA19F6">
        <w:rPr>
          <w:sz w:val="24"/>
          <w:szCs w:val="24"/>
        </w:rPr>
        <w:t>：在正线、辅助线，不需要开行工程车、电客车的施工。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A3</w:t>
      </w:r>
      <w:r w:rsidRPr="00EA19F6">
        <w:rPr>
          <w:sz w:val="24"/>
          <w:szCs w:val="24"/>
        </w:rPr>
        <w:t>：在车站、主变电所、控制中心范围内，影响正线行车设备运行的施工。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B1</w:t>
      </w:r>
      <w:r w:rsidRPr="00EA19F6">
        <w:rPr>
          <w:sz w:val="24"/>
          <w:szCs w:val="24"/>
        </w:rPr>
        <w:t>：开行电客车、工程车的施工（不含车辆部电客车、工程车检修）。</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B2</w:t>
      </w:r>
      <w:r w:rsidRPr="00EA19F6">
        <w:rPr>
          <w:sz w:val="24"/>
          <w:szCs w:val="24"/>
        </w:rPr>
        <w:t>：不开行电客车、工程列车但在车厂范围内影响行车、影响接触网、车厂变电所停送电或需要动火的施工。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B3</w:t>
      </w:r>
      <w:r w:rsidRPr="00EA19F6">
        <w:rPr>
          <w:sz w:val="24"/>
          <w:szCs w:val="24"/>
        </w:rPr>
        <w:t>：车厂内除</w:t>
      </w:r>
      <w:r w:rsidRPr="00EA19F6">
        <w:rPr>
          <w:sz w:val="24"/>
          <w:szCs w:val="24"/>
        </w:rPr>
        <w:t>B1/B2</w:t>
      </w:r>
      <w:r w:rsidRPr="00EA19F6">
        <w:rPr>
          <w:sz w:val="24"/>
          <w:szCs w:val="24"/>
        </w:rPr>
        <w:t>以外不影响车厂行车的施工。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C1</w:t>
      </w:r>
      <w:r w:rsidRPr="00EA19F6">
        <w:rPr>
          <w:sz w:val="24"/>
          <w:szCs w:val="24"/>
        </w:rPr>
        <w:t>：大面积影响客运、影响消防设备正常使用、需要动火、设备设施</w:t>
      </w:r>
      <w:r w:rsidRPr="00EA19F6">
        <w:rPr>
          <w:sz w:val="24"/>
          <w:szCs w:val="24"/>
        </w:rPr>
        <w:lastRenderedPageBreak/>
        <w:t>维护或外单位需进入设备用房等施工。</w:t>
      </w:r>
    </w:p>
    <w:p w:rsidR="006706A4" w:rsidRPr="00EA19F6" w:rsidRDefault="006706A4" w:rsidP="00375E7E">
      <w:pPr>
        <w:numPr>
          <w:ilvl w:val="0"/>
          <w:numId w:val="4"/>
        </w:numPr>
        <w:spacing w:line="420" w:lineRule="exact"/>
        <w:ind w:left="0" w:firstLineChars="200" w:firstLine="508"/>
        <w:rPr>
          <w:sz w:val="24"/>
          <w:szCs w:val="24"/>
        </w:rPr>
      </w:pPr>
      <w:r w:rsidRPr="00EA19F6">
        <w:rPr>
          <w:sz w:val="24"/>
          <w:szCs w:val="24"/>
        </w:rPr>
        <w:t>C2</w:t>
      </w:r>
      <w:r w:rsidRPr="00EA19F6">
        <w:rPr>
          <w:sz w:val="24"/>
          <w:szCs w:val="24"/>
        </w:rPr>
        <w:t>：局部影响客运但经采取措施影响不大；不影响设备运行的巡视检查、清扫、测试；动用简单设备（如动用</w:t>
      </w:r>
      <w:r w:rsidRPr="00EA19F6">
        <w:rPr>
          <w:sz w:val="24"/>
          <w:szCs w:val="24"/>
        </w:rPr>
        <w:t>220V</w:t>
      </w:r>
      <w:r w:rsidRPr="00EA19F6">
        <w:rPr>
          <w:sz w:val="24"/>
          <w:szCs w:val="24"/>
        </w:rPr>
        <w:t>及以下的电力、钻孔等，不违反安全规定）等施工。</w:t>
      </w:r>
    </w:p>
    <w:p w:rsidR="009C7FA6" w:rsidRPr="00EA19F6" w:rsidRDefault="009C7FA6" w:rsidP="007B4EC9">
      <w:pPr>
        <w:pStyle w:val="ab"/>
        <w:ind w:firstLine="508"/>
      </w:pPr>
      <w:r w:rsidRPr="00EA19F6">
        <w:t>作业类别选择如</w:t>
      </w:r>
      <w:ins w:id="627" w:author="微软用户" w:date="2014-07-21T16:14:00Z">
        <w:r w:rsidR="001501EE">
          <w:fldChar w:fldCharType="begin"/>
        </w:r>
        <w:r w:rsidR="001501EE">
          <w:instrText xml:space="preserve"> REF _Ref393722619 \h </w:instrText>
        </w:r>
      </w:ins>
      <w:r w:rsidR="001501EE">
        <w:fldChar w:fldCharType="separate"/>
      </w:r>
      <w:ins w:id="628" w:author="微软用户" w:date="2014-07-21T16:14:00Z">
        <w:r w:rsidR="001501EE">
          <w:t>图</w:t>
        </w:r>
        <w:r w:rsidR="001501EE">
          <w:t xml:space="preserve">3- </w:t>
        </w:r>
        <w:r w:rsidR="001501EE">
          <w:rPr>
            <w:noProof/>
          </w:rPr>
          <w:t>6</w:t>
        </w:r>
        <w:r w:rsidR="001501EE">
          <w:fldChar w:fldCharType="end"/>
        </w:r>
      </w:ins>
      <w:del w:id="629" w:author="微软用户" w:date="2014-07-21T16:14:00Z">
        <w:r w:rsidRPr="00EA19F6" w:rsidDel="001501EE">
          <w:delText>图</w:delText>
        </w:r>
        <w:r w:rsidR="00676513" w:rsidRPr="00EA19F6" w:rsidDel="001501EE">
          <w:delText>3.6</w:delText>
        </w:r>
      </w:del>
      <w:r w:rsidRPr="00EA19F6">
        <w:t>所示。</w:t>
      </w:r>
    </w:p>
    <w:p w:rsidR="009C7FA6" w:rsidRPr="00EA19F6" w:rsidRDefault="004633BA" w:rsidP="009C7FA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3895725" cy="15811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5725" cy="1581150"/>
                    </a:xfrm>
                    <a:prstGeom prst="rect">
                      <a:avLst/>
                    </a:prstGeom>
                    <a:noFill/>
                    <a:ln>
                      <a:noFill/>
                    </a:ln>
                  </pic:spPr>
                </pic:pic>
              </a:graphicData>
            </a:graphic>
          </wp:inline>
        </w:drawing>
      </w:r>
    </w:p>
    <w:p w:rsidR="009C7FA6" w:rsidRPr="00EA19F6" w:rsidRDefault="001501EE">
      <w:pPr>
        <w:pStyle w:val="af8"/>
        <w:jc w:val="center"/>
        <w:rPr>
          <w:rFonts w:ascii="Times New Roman" w:hAnsi="Times New Roman"/>
          <w:sz w:val="21"/>
          <w:szCs w:val="21"/>
        </w:rPr>
        <w:pPrChange w:id="630" w:author="微软用户" w:date="2014-07-21T17:04:00Z">
          <w:pPr>
            <w:pStyle w:val="af7"/>
            <w:spacing w:afterLines="0" w:line="360" w:lineRule="auto"/>
          </w:pPr>
        </w:pPrChange>
      </w:pPr>
      <w:bookmarkStart w:id="631" w:name="_Ref393722619"/>
      <w:ins w:id="632" w:author="微软用户" w:date="2014-07-21T16:14:00Z">
        <w:r>
          <w:t>图</w:t>
        </w:r>
        <w:r>
          <w:t xml:space="preserve">3- </w:t>
        </w:r>
        <w:r>
          <w:fldChar w:fldCharType="begin"/>
        </w:r>
        <w:r>
          <w:instrText xml:space="preserve"> SEQ </w:instrText>
        </w:r>
        <w:r>
          <w:instrText>图</w:instrText>
        </w:r>
        <w:r>
          <w:instrText xml:space="preserve">3- \* ARABIC </w:instrText>
        </w:r>
      </w:ins>
      <w:r>
        <w:fldChar w:fldCharType="separate"/>
      </w:r>
      <w:ins w:id="633" w:author="微软用户" w:date="2014-07-21T17:03:00Z">
        <w:r w:rsidR="003202FC">
          <w:rPr>
            <w:noProof/>
          </w:rPr>
          <w:t>6</w:t>
        </w:r>
      </w:ins>
      <w:ins w:id="634" w:author="微软用户" w:date="2014-07-21T16:14:00Z">
        <w:r>
          <w:fldChar w:fldCharType="end"/>
        </w:r>
      </w:ins>
      <w:bookmarkEnd w:id="631"/>
      <w:del w:id="635" w:author="微软用户" w:date="2014-07-21T16:14:00Z">
        <w:r w:rsidR="009C7FA6" w:rsidRPr="00EA19F6" w:rsidDel="001501EE">
          <w:rPr>
            <w:rFonts w:ascii="Times New Roman" w:hAnsi="Times New Roman"/>
            <w:sz w:val="21"/>
            <w:szCs w:val="21"/>
          </w:rPr>
          <w:delText>图</w:delText>
        </w:r>
        <w:r w:rsidR="009C7FA6" w:rsidRPr="00EA19F6" w:rsidDel="001501EE">
          <w:rPr>
            <w:rFonts w:ascii="Times New Roman" w:hAnsi="Times New Roman"/>
            <w:sz w:val="21"/>
            <w:szCs w:val="21"/>
          </w:rPr>
          <w:delText>3.</w:delText>
        </w:r>
        <w:r w:rsidR="00676513" w:rsidRPr="00EA19F6" w:rsidDel="001501EE">
          <w:rPr>
            <w:rFonts w:ascii="Times New Roman" w:hAnsi="Times New Roman"/>
            <w:sz w:val="21"/>
            <w:szCs w:val="21"/>
          </w:rPr>
          <w:delText>6</w:delText>
        </w:r>
        <w:r w:rsidR="009C7FA6" w:rsidRPr="00EA19F6" w:rsidDel="001501EE">
          <w:rPr>
            <w:rFonts w:ascii="Times New Roman" w:hAnsi="Times New Roman"/>
            <w:sz w:val="21"/>
            <w:szCs w:val="21"/>
          </w:rPr>
          <w:delText xml:space="preserve"> </w:delText>
        </w:r>
      </w:del>
      <w:r w:rsidR="009C7FA6" w:rsidRPr="00EA19F6">
        <w:rPr>
          <w:rFonts w:ascii="Times New Roman" w:hAnsi="Times New Roman"/>
          <w:sz w:val="21"/>
          <w:szCs w:val="21"/>
        </w:rPr>
        <w:t>作业类别的选择</w:t>
      </w:r>
    </w:p>
    <w:p w:rsidR="003D33A1" w:rsidRPr="00EA19F6" w:rsidRDefault="003D33A1" w:rsidP="003D33A1">
      <w:pPr>
        <w:pStyle w:val="3"/>
      </w:pPr>
      <w:bookmarkStart w:id="636" w:name="_Toc374089109"/>
      <w:bookmarkStart w:id="637" w:name="_Toc374623957"/>
      <w:bookmarkStart w:id="638" w:name="_Toc374624491"/>
      <w:bookmarkStart w:id="639" w:name="_Toc393727834"/>
      <w:r w:rsidRPr="00EA19F6">
        <w:rPr>
          <w:rFonts w:ascii="宋体" w:eastAsia="宋体" w:hAnsi="宋体" w:cs="宋体" w:hint="eastAsia"/>
        </w:rPr>
        <w:t>线路作业范围</w:t>
      </w:r>
      <w:bookmarkEnd w:id="636"/>
      <w:bookmarkEnd w:id="637"/>
      <w:bookmarkEnd w:id="638"/>
      <w:bookmarkEnd w:id="639"/>
    </w:p>
    <w:p w:rsidR="003D33A1" w:rsidRPr="00EA19F6" w:rsidRDefault="003D33A1" w:rsidP="003D33A1">
      <w:pPr>
        <w:pStyle w:val="4"/>
      </w:pPr>
      <w:r w:rsidRPr="00EA19F6">
        <w:t>要素说明</w:t>
      </w:r>
    </w:p>
    <w:p w:rsidR="003D33A1" w:rsidRPr="00EA19F6" w:rsidRDefault="003D33A1" w:rsidP="007B4EC9">
      <w:pPr>
        <w:pStyle w:val="ab"/>
        <w:ind w:firstLine="508"/>
      </w:pPr>
      <w:r w:rsidRPr="00EA19F6">
        <w:t>线路作业范围要素包括正线作业范围</w:t>
      </w:r>
      <w:r w:rsidR="009C7FA6" w:rsidRPr="00EA19F6">
        <w:t>（包含正线及辅助线）</w:t>
      </w:r>
      <w:r w:rsidRPr="00EA19F6">
        <w:t>、车场作业范围、补充作业范围、车场、请点地点、销点地点、辅站等子项。如</w:t>
      </w:r>
      <w:ins w:id="640" w:author="微软用户" w:date="2014-07-21T16:15:00Z">
        <w:r w:rsidR="001501EE">
          <w:fldChar w:fldCharType="begin"/>
        </w:r>
        <w:r w:rsidR="001501EE">
          <w:instrText xml:space="preserve"> REF _Ref393722634 \h </w:instrText>
        </w:r>
      </w:ins>
      <w:r w:rsidR="001501EE">
        <w:fldChar w:fldCharType="separate"/>
      </w:r>
      <w:ins w:id="641" w:author="微软用户" w:date="2014-07-21T16:15:00Z">
        <w:r w:rsidR="001501EE">
          <w:t>图</w:t>
        </w:r>
        <w:r w:rsidR="001501EE">
          <w:t xml:space="preserve">3- </w:t>
        </w:r>
        <w:r w:rsidR="001501EE">
          <w:rPr>
            <w:noProof/>
          </w:rPr>
          <w:t>7</w:t>
        </w:r>
        <w:r w:rsidR="001501EE">
          <w:fldChar w:fldCharType="end"/>
        </w:r>
      </w:ins>
      <w:del w:id="642" w:author="微软用户" w:date="2014-07-21T16:15:00Z">
        <w:r w:rsidRPr="00EA19F6" w:rsidDel="001501EE">
          <w:delText>图</w:delText>
        </w:r>
        <w:r w:rsidRPr="00EA19F6" w:rsidDel="001501EE">
          <w:delText>3.</w:delText>
        </w:r>
        <w:r w:rsidR="00676513" w:rsidRPr="00EA19F6" w:rsidDel="001501EE">
          <w:delText>7</w:delText>
        </w:r>
      </w:del>
      <w:r w:rsidRPr="00EA19F6">
        <w:t>所示。</w:t>
      </w:r>
    </w:p>
    <w:p w:rsidR="003D33A1" w:rsidRPr="00EA19F6" w:rsidRDefault="0009759F" w:rsidP="009C7FA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400040" cy="1738788"/>
            <wp:effectExtent l="19050" t="0" r="0" b="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5400040" cy="1738788"/>
                    </a:xfrm>
                    <a:prstGeom prst="rect">
                      <a:avLst/>
                    </a:prstGeom>
                    <a:noFill/>
                    <a:ln w="9525">
                      <a:noFill/>
                      <a:miter lim="800000"/>
                      <a:headEnd/>
                      <a:tailEnd/>
                    </a:ln>
                  </pic:spPr>
                </pic:pic>
              </a:graphicData>
            </a:graphic>
          </wp:inline>
        </w:drawing>
      </w:r>
    </w:p>
    <w:p w:rsidR="003D33A1" w:rsidRPr="00EA19F6" w:rsidRDefault="001501EE">
      <w:pPr>
        <w:pStyle w:val="af8"/>
        <w:rPr>
          <w:rFonts w:ascii="Times New Roman" w:hAnsi="Times New Roman"/>
          <w:sz w:val="21"/>
          <w:szCs w:val="21"/>
        </w:rPr>
        <w:pPrChange w:id="643" w:author="微软用户" w:date="2014-07-21T16:14:00Z">
          <w:pPr>
            <w:pStyle w:val="af7"/>
            <w:spacing w:afterLines="0" w:line="360" w:lineRule="auto"/>
          </w:pPr>
        </w:pPrChange>
      </w:pPr>
      <w:bookmarkStart w:id="644" w:name="_Ref393722634"/>
      <w:ins w:id="645" w:author="微软用户" w:date="2014-07-21T16:14:00Z">
        <w:r>
          <w:t>图</w:t>
        </w:r>
        <w:r>
          <w:t xml:space="preserve">3- </w:t>
        </w:r>
        <w:r>
          <w:fldChar w:fldCharType="begin"/>
        </w:r>
        <w:r>
          <w:instrText xml:space="preserve"> SEQ </w:instrText>
        </w:r>
        <w:r>
          <w:instrText>图</w:instrText>
        </w:r>
        <w:r>
          <w:instrText xml:space="preserve">3- \* ARABIC </w:instrText>
        </w:r>
      </w:ins>
      <w:r>
        <w:fldChar w:fldCharType="separate"/>
      </w:r>
      <w:ins w:id="646" w:author="微软用户" w:date="2014-07-21T17:03:00Z">
        <w:r w:rsidR="003202FC">
          <w:rPr>
            <w:noProof/>
          </w:rPr>
          <w:t>7</w:t>
        </w:r>
      </w:ins>
      <w:ins w:id="647" w:author="微软用户" w:date="2014-07-21T16:14:00Z">
        <w:r>
          <w:fldChar w:fldCharType="end"/>
        </w:r>
      </w:ins>
      <w:bookmarkEnd w:id="644"/>
      <w:del w:id="648" w:author="微软用户" w:date="2014-07-21T16:15:00Z">
        <w:r w:rsidR="003D33A1" w:rsidRPr="00EA19F6" w:rsidDel="001501EE">
          <w:rPr>
            <w:rFonts w:ascii="Times New Roman" w:hAnsi="Times New Roman"/>
            <w:sz w:val="21"/>
            <w:szCs w:val="21"/>
          </w:rPr>
          <w:delText>图</w:delText>
        </w:r>
        <w:r w:rsidR="003D33A1" w:rsidRPr="00EA19F6" w:rsidDel="001501EE">
          <w:rPr>
            <w:rFonts w:ascii="Times New Roman" w:hAnsi="Times New Roman"/>
            <w:sz w:val="21"/>
            <w:szCs w:val="21"/>
          </w:rPr>
          <w:delText>3.</w:delText>
        </w:r>
        <w:r w:rsidR="00676513" w:rsidRPr="00EA19F6" w:rsidDel="001501EE">
          <w:rPr>
            <w:rFonts w:ascii="Times New Roman" w:hAnsi="Times New Roman"/>
            <w:sz w:val="21"/>
            <w:szCs w:val="21"/>
          </w:rPr>
          <w:delText>7</w:delText>
        </w:r>
        <w:r w:rsidR="003D33A1" w:rsidRPr="00EA19F6" w:rsidDel="001501EE">
          <w:rPr>
            <w:rFonts w:ascii="Times New Roman" w:hAnsi="Times New Roman"/>
            <w:sz w:val="21"/>
            <w:szCs w:val="21"/>
          </w:rPr>
          <w:delText xml:space="preserve"> </w:delText>
        </w:r>
      </w:del>
      <w:r w:rsidR="003D33A1" w:rsidRPr="00EA19F6">
        <w:rPr>
          <w:rFonts w:ascii="Times New Roman" w:hAnsi="Times New Roman"/>
          <w:sz w:val="21"/>
          <w:szCs w:val="21"/>
        </w:rPr>
        <w:t>线路作业范围</w:t>
      </w:r>
    </w:p>
    <w:p w:rsidR="00EA3B86" w:rsidRPr="00EA19F6" w:rsidRDefault="00EA3B86" w:rsidP="007B4EC9">
      <w:pPr>
        <w:pStyle w:val="ab"/>
        <w:ind w:firstLine="508"/>
      </w:pPr>
      <w:r w:rsidRPr="00EA19F6">
        <w:t>根据所选的作业类别，线路作业范围区域会以不同形式进行展现。</w:t>
      </w:r>
      <w:r w:rsidRPr="00EA19F6">
        <w:t>A1</w:t>
      </w:r>
      <w:r w:rsidRPr="00EA19F6">
        <w:t>、</w:t>
      </w:r>
      <w:r w:rsidRPr="00EA19F6">
        <w:t>A2</w:t>
      </w:r>
      <w:r w:rsidRPr="00EA19F6">
        <w:t>类作业区域</w:t>
      </w:r>
      <w:r w:rsidR="005234F4" w:rsidRPr="00EA19F6">
        <w:t>选择界面</w:t>
      </w:r>
      <w:r w:rsidRPr="00EA19F6">
        <w:t>如</w:t>
      </w:r>
      <w:ins w:id="649" w:author="微软用户" w:date="2014-07-21T16:15:00Z">
        <w:r w:rsidR="001501EE">
          <w:fldChar w:fldCharType="begin"/>
        </w:r>
        <w:r w:rsidR="001501EE">
          <w:instrText xml:space="preserve"> REF _Ref393722667 \h </w:instrText>
        </w:r>
      </w:ins>
      <w:r w:rsidR="001501EE">
        <w:fldChar w:fldCharType="separate"/>
      </w:r>
      <w:ins w:id="650" w:author="微软用户" w:date="2014-07-21T16:15:00Z">
        <w:r w:rsidR="001501EE">
          <w:t>图</w:t>
        </w:r>
        <w:r w:rsidR="001501EE">
          <w:t xml:space="preserve">3- </w:t>
        </w:r>
        <w:r w:rsidR="001501EE">
          <w:rPr>
            <w:noProof/>
          </w:rPr>
          <w:t>8</w:t>
        </w:r>
        <w:r w:rsidR="001501EE">
          <w:fldChar w:fldCharType="end"/>
        </w:r>
      </w:ins>
      <w:del w:id="651" w:author="微软用户" w:date="2014-07-21T16:15:00Z">
        <w:r w:rsidRPr="00EA19F6" w:rsidDel="001501EE">
          <w:delText>图</w:delText>
        </w:r>
        <w:r w:rsidRPr="00EA19F6" w:rsidDel="001501EE">
          <w:delText>3.</w:delText>
        </w:r>
        <w:r w:rsidR="00676513" w:rsidRPr="00EA19F6" w:rsidDel="001501EE">
          <w:delText>8</w:delText>
        </w:r>
      </w:del>
      <w:r w:rsidRPr="00EA19F6">
        <w:t>所示；</w:t>
      </w:r>
      <w:r w:rsidRPr="00EA19F6">
        <w:t>A3</w:t>
      </w:r>
      <w:r w:rsidR="005234F4" w:rsidRPr="00EA19F6">
        <w:t>类作业则要手动填写作业区域，如</w:t>
      </w:r>
      <w:ins w:id="652" w:author="微软用户" w:date="2014-07-21T16:15:00Z">
        <w:r w:rsidR="001501EE">
          <w:fldChar w:fldCharType="begin"/>
        </w:r>
        <w:r w:rsidR="001501EE">
          <w:instrText xml:space="preserve"> REF _Ref393722674 \h </w:instrText>
        </w:r>
      </w:ins>
      <w:r w:rsidR="001501EE">
        <w:fldChar w:fldCharType="separate"/>
      </w:r>
      <w:ins w:id="653" w:author="微软用户" w:date="2014-07-21T16:15:00Z">
        <w:r w:rsidR="001501EE">
          <w:t>图</w:t>
        </w:r>
        <w:r w:rsidR="001501EE">
          <w:t xml:space="preserve">3- </w:t>
        </w:r>
        <w:r w:rsidR="001501EE">
          <w:rPr>
            <w:noProof/>
          </w:rPr>
          <w:t>9</w:t>
        </w:r>
        <w:r w:rsidR="001501EE">
          <w:fldChar w:fldCharType="end"/>
        </w:r>
      </w:ins>
      <w:del w:id="654" w:author="微软用户" w:date="2014-07-21T16:15:00Z">
        <w:r w:rsidRPr="00EA19F6" w:rsidDel="001501EE">
          <w:delText>图</w:delText>
        </w:r>
        <w:r w:rsidRPr="00EA19F6" w:rsidDel="001501EE">
          <w:delText>3.</w:delText>
        </w:r>
        <w:r w:rsidR="00676513" w:rsidRPr="00EA19F6" w:rsidDel="001501EE">
          <w:delText>9</w:delText>
        </w:r>
      </w:del>
      <w:r w:rsidR="005234F4" w:rsidRPr="00EA19F6">
        <w:t>所示。</w:t>
      </w:r>
    </w:p>
    <w:p w:rsidR="00676513" w:rsidRPr="00EA19F6" w:rsidRDefault="0009759F" w:rsidP="00136E46">
      <w:pPr>
        <w:pStyle w:val="af7"/>
        <w:spacing w:after="350"/>
        <w:rPr>
          <w:rFonts w:ascii="Times New Roman" w:hAnsi="Times New Roman"/>
          <w:noProof/>
          <w:sz w:val="24"/>
          <w:szCs w:val="24"/>
        </w:rPr>
      </w:pPr>
      <w:r w:rsidRPr="00EA19F6">
        <w:rPr>
          <w:rFonts w:ascii="Times New Roman" w:hAnsi="Times New Roman"/>
          <w:noProof/>
          <w:sz w:val="24"/>
          <w:szCs w:val="24"/>
        </w:rPr>
        <w:lastRenderedPageBreak/>
        <w:drawing>
          <wp:inline distT="0" distB="0" distL="0" distR="0">
            <wp:extent cx="5400040" cy="1848993"/>
            <wp:effectExtent l="19050" t="0" r="0" b="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5400040" cy="1848993"/>
                    </a:xfrm>
                    <a:prstGeom prst="rect">
                      <a:avLst/>
                    </a:prstGeom>
                    <a:noFill/>
                    <a:ln w="9525">
                      <a:noFill/>
                      <a:miter lim="800000"/>
                      <a:headEnd/>
                      <a:tailEnd/>
                    </a:ln>
                  </pic:spPr>
                </pic:pic>
              </a:graphicData>
            </a:graphic>
          </wp:inline>
        </w:drawing>
      </w:r>
    </w:p>
    <w:p w:rsidR="00676513" w:rsidRPr="00EA19F6" w:rsidRDefault="001501EE">
      <w:pPr>
        <w:pStyle w:val="af8"/>
        <w:jc w:val="center"/>
        <w:rPr>
          <w:rFonts w:ascii="Times New Roman" w:hAnsi="Times New Roman"/>
          <w:sz w:val="21"/>
          <w:szCs w:val="21"/>
        </w:rPr>
        <w:pPrChange w:id="655" w:author="微软用户" w:date="2014-07-21T17:04:00Z">
          <w:pPr>
            <w:pStyle w:val="af7"/>
            <w:spacing w:afterLines="0" w:line="360" w:lineRule="auto"/>
          </w:pPr>
        </w:pPrChange>
      </w:pPr>
      <w:bookmarkStart w:id="656" w:name="_Ref393722667"/>
      <w:ins w:id="657" w:author="微软用户" w:date="2014-07-21T16:15:00Z">
        <w:r>
          <w:t>图</w:t>
        </w:r>
        <w:r>
          <w:t xml:space="preserve">3- </w:t>
        </w:r>
        <w:r>
          <w:fldChar w:fldCharType="begin"/>
        </w:r>
        <w:r>
          <w:instrText xml:space="preserve"> SEQ </w:instrText>
        </w:r>
        <w:r>
          <w:instrText>图</w:instrText>
        </w:r>
        <w:r>
          <w:instrText xml:space="preserve">3- \* ARABIC </w:instrText>
        </w:r>
      </w:ins>
      <w:r>
        <w:fldChar w:fldCharType="separate"/>
      </w:r>
      <w:ins w:id="658" w:author="微软用户" w:date="2014-07-21T17:03:00Z">
        <w:r w:rsidR="003202FC">
          <w:rPr>
            <w:noProof/>
          </w:rPr>
          <w:t>8</w:t>
        </w:r>
      </w:ins>
      <w:ins w:id="659" w:author="微软用户" w:date="2014-07-21T16:15:00Z">
        <w:r>
          <w:fldChar w:fldCharType="end"/>
        </w:r>
      </w:ins>
      <w:bookmarkEnd w:id="656"/>
      <w:del w:id="660" w:author="微软用户" w:date="2014-07-21T16:15:00Z">
        <w:r w:rsidR="00676513" w:rsidRPr="00EA19F6" w:rsidDel="001501EE">
          <w:rPr>
            <w:rFonts w:ascii="Times New Roman" w:hAnsi="Times New Roman"/>
            <w:sz w:val="21"/>
            <w:szCs w:val="21"/>
          </w:rPr>
          <w:delText>图</w:delText>
        </w:r>
        <w:r w:rsidR="00676513" w:rsidRPr="00EA19F6" w:rsidDel="001501EE">
          <w:rPr>
            <w:rFonts w:ascii="Times New Roman" w:hAnsi="Times New Roman"/>
            <w:sz w:val="21"/>
            <w:szCs w:val="21"/>
          </w:rPr>
          <w:delText>3.8</w:delText>
        </w:r>
      </w:del>
      <w:r w:rsidR="00676513" w:rsidRPr="00EA19F6">
        <w:rPr>
          <w:rFonts w:ascii="Times New Roman" w:hAnsi="Times New Roman"/>
          <w:sz w:val="21"/>
          <w:szCs w:val="21"/>
        </w:rPr>
        <w:t xml:space="preserve"> A1</w:t>
      </w:r>
      <w:r w:rsidR="00676513" w:rsidRPr="00EA19F6">
        <w:rPr>
          <w:rFonts w:ascii="Times New Roman" w:hAnsi="Times New Roman"/>
          <w:sz w:val="21"/>
          <w:szCs w:val="21"/>
        </w:rPr>
        <w:t>、</w:t>
      </w:r>
      <w:r w:rsidR="00676513" w:rsidRPr="00EA19F6">
        <w:rPr>
          <w:rFonts w:ascii="Times New Roman" w:hAnsi="Times New Roman"/>
          <w:sz w:val="21"/>
          <w:szCs w:val="21"/>
        </w:rPr>
        <w:t>A2</w:t>
      </w:r>
      <w:r w:rsidR="00676513" w:rsidRPr="00EA19F6">
        <w:rPr>
          <w:rFonts w:ascii="Times New Roman" w:hAnsi="Times New Roman"/>
          <w:sz w:val="21"/>
          <w:szCs w:val="21"/>
        </w:rPr>
        <w:t>类线路作业范围的填写</w:t>
      </w:r>
    </w:p>
    <w:p w:rsidR="00EA3B86"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1181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1181100"/>
                    </a:xfrm>
                    <a:prstGeom prst="rect">
                      <a:avLst/>
                    </a:prstGeom>
                    <a:noFill/>
                    <a:ln>
                      <a:noFill/>
                    </a:ln>
                  </pic:spPr>
                </pic:pic>
              </a:graphicData>
            </a:graphic>
          </wp:inline>
        </w:drawing>
      </w:r>
    </w:p>
    <w:p w:rsidR="00EA3B86" w:rsidRPr="00EA19F6" w:rsidRDefault="001501EE">
      <w:pPr>
        <w:pStyle w:val="af8"/>
        <w:jc w:val="center"/>
        <w:rPr>
          <w:rFonts w:ascii="Times New Roman" w:hAnsi="Times New Roman"/>
          <w:sz w:val="21"/>
          <w:szCs w:val="21"/>
        </w:rPr>
        <w:pPrChange w:id="661" w:author="微软用户" w:date="2014-07-21T17:04:00Z">
          <w:pPr>
            <w:pStyle w:val="af7"/>
            <w:spacing w:afterLines="0" w:line="360" w:lineRule="auto"/>
          </w:pPr>
        </w:pPrChange>
      </w:pPr>
      <w:bookmarkStart w:id="662" w:name="_Ref393722674"/>
      <w:ins w:id="663" w:author="微软用户" w:date="2014-07-21T16:15:00Z">
        <w:r>
          <w:t>图</w:t>
        </w:r>
        <w:r>
          <w:t xml:space="preserve">3- </w:t>
        </w:r>
        <w:r>
          <w:fldChar w:fldCharType="begin"/>
        </w:r>
        <w:r>
          <w:instrText xml:space="preserve"> SEQ </w:instrText>
        </w:r>
        <w:r>
          <w:instrText>图</w:instrText>
        </w:r>
        <w:r>
          <w:instrText xml:space="preserve">3- \* ARABIC </w:instrText>
        </w:r>
      </w:ins>
      <w:r>
        <w:fldChar w:fldCharType="separate"/>
      </w:r>
      <w:ins w:id="664" w:author="微软用户" w:date="2014-07-21T17:03:00Z">
        <w:r w:rsidR="003202FC">
          <w:rPr>
            <w:noProof/>
          </w:rPr>
          <w:t>9</w:t>
        </w:r>
      </w:ins>
      <w:ins w:id="665" w:author="微软用户" w:date="2014-07-21T16:15:00Z">
        <w:r>
          <w:fldChar w:fldCharType="end"/>
        </w:r>
      </w:ins>
      <w:bookmarkEnd w:id="662"/>
      <w:del w:id="666" w:author="微软用户" w:date="2014-07-21T16:15:00Z">
        <w:r w:rsidR="00EA3B86" w:rsidRPr="00EA19F6" w:rsidDel="001501EE">
          <w:rPr>
            <w:rFonts w:ascii="Times New Roman" w:hAnsi="Times New Roman"/>
            <w:sz w:val="21"/>
            <w:szCs w:val="21"/>
          </w:rPr>
          <w:delText>图</w:delText>
        </w:r>
        <w:r w:rsidR="00EA3B86" w:rsidRPr="00EA19F6" w:rsidDel="001501EE">
          <w:rPr>
            <w:rFonts w:ascii="Times New Roman" w:hAnsi="Times New Roman"/>
            <w:sz w:val="21"/>
            <w:szCs w:val="21"/>
          </w:rPr>
          <w:delText>3.9</w:delText>
        </w:r>
      </w:del>
      <w:r w:rsidR="00EA3B86" w:rsidRPr="00EA19F6">
        <w:rPr>
          <w:rFonts w:ascii="Times New Roman" w:hAnsi="Times New Roman"/>
          <w:sz w:val="21"/>
          <w:szCs w:val="21"/>
        </w:rPr>
        <w:t xml:space="preserve"> A3</w:t>
      </w:r>
      <w:r w:rsidR="00EA3B86" w:rsidRPr="00EA19F6">
        <w:rPr>
          <w:rFonts w:ascii="Times New Roman" w:hAnsi="Times New Roman"/>
          <w:sz w:val="21"/>
          <w:szCs w:val="21"/>
        </w:rPr>
        <w:t>类作业范围的填写</w:t>
      </w:r>
    </w:p>
    <w:p w:rsidR="003D33A1" w:rsidRPr="00EA19F6" w:rsidRDefault="003813E0" w:rsidP="003D33A1">
      <w:pPr>
        <w:pStyle w:val="4"/>
      </w:pPr>
      <w:r w:rsidRPr="00EA19F6">
        <w:t>正线作业范围</w:t>
      </w:r>
    </w:p>
    <w:p w:rsidR="003813E0" w:rsidRPr="00EA19F6" w:rsidRDefault="003813E0" w:rsidP="007B4EC9">
      <w:pPr>
        <w:pStyle w:val="ab"/>
        <w:ind w:firstLine="508"/>
      </w:pPr>
      <w:r w:rsidRPr="00EA19F6">
        <w:t>作业类别为</w:t>
      </w:r>
      <w:r w:rsidRPr="00EA19F6">
        <w:t>A1</w:t>
      </w:r>
      <w:r w:rsidRPr="00EA19F6">
        <w:t>、</w:t>
      </w:r>
      <w:r w:rsidRPr="00EA19F6">
        <w:t>A2</w:t>
      </w:r>
      <w:r w:rsidRPr="00EA19F6">
        <w:t>的施工计划，需填写正线作业范围。点击正线作业范围的输入框，将会展开相应的选择区以供操作。</w:t>
      </w:r>
    </w:p>
    <w:p w:rsidR="009C7FA6" w:rsidRPr="00EA19F6" w:rsidRDefault="009C7FA6" w:rsidP="007B4EC9">
      <w:pPr>
        <w:pStyle w:val="ab"/>
        <w:ind w:firstLine="508"/>
      </w:pPr>
      <w:r w:rsidRPr="00EA19F6">
        <w:t>A3</w:t>
      </w:r>
      <w:r w:rsidRPr="00EA19F6">
        <w:t>类作业则要手动填写作业区域，如图</w:t>
      </w:r>
      <w:r w:rsidR="00832D4D" w:rsidRPr="00EA19F6">
        <w:t>3.</w:t>
      </w:r>
      <w:r w:rsidR="00D53281" w:rsidRPr="00EA19F6">
        <w:t>9</w:t>
      </w:r>
      <w:r w:rsidRPr="00EA19F6">
        <w:t>所示。</w:t>
      </w:r>
    </w:p>
    <w:p w:rsidR="003813E0" w:rsidRPr="00EA19F6" w:rsidRDefault="003813E0" w:rsidP="00D53281">
      <w:pPr>
        <w:numPr>
          <w:ilvl w:val="0"/>
          <w:numId w:val="4"/>
        </w:numPr>
        <w:spacing w:line="420" w:lineRule="exact"/>
        <w:ind w:left="0" w:firstLineChars="200" w:firstLine="508"/>
        <w:rPr>
          <w:sz w:val="24"/>
          <w:szCs w:val="24"/>
        </w:rPr>
      </w:pPr>
      <w:r w:rsidRPr="00EA19F6">
        <w:rPr>
          <w:sz w:val="24"/>
          <w:szCs w:val="24"/>
        </w:rPr>
        <w:t>正线作业范围通过选择线别、起始站台、结束站台以及线路方向（上行、下行或上下行）进行确定。</w:t>
      </w:r>
    </w:p>
    <w:p w:rsidR="003813E0" w:rsidRPr="00EA19F6" w:rsidRDefault="003813E0" w:rsidP="00D53281">
      <w:pPr>
        <w:numPr>
          <w:ilvl w:val="0"/>
          <w:numId w:val="4"/>
        </w:numPr>
        <w:spacing w:line="420" w:lineRule="exact"/>
        <w:ind w:left="0" w:firstLineChars="200" w:firstLine="508"/>
        <w:rPr>
          <w:sz w:val="24"/>
          <w:szCs w:val="24"/>
        </w:rPr>
      </w:pPr>
      <w:r w:rsidRPr="00EA19F6">
        <w:rPr>
          <w:sz w:val="24"/>
          <w:szCs w:val="24"/>
        </w:rPr>
        <w:t>一号线站台从</w:t>
      </w:r>
      <w:r w:rsidR="000F4FA5">
        <w:rPr>
          <w:rFonts w:hint="eastAsia"/>
          <w:sz w:val="24"/>
          <w:szCs w:val="24"/>
        </w:rPr>
        <w:t>“</w:t>
      </w:r>
      <w:r w:rsidRPr="00EA19F6">
        <w:rPr>
          <w:sz w:val="24"/>
          <w:szCs w:val="24"/>
        </w:rPr>
        <w:t>西流湖站</w:t>
      </w:r>
      <w:r w:rsidR="000F4FA5">
        <w:rPr>
          <w:rFonts w:hint="eastAsia"/>
          <w:sz w:val="24"/>
          <w:szCs w:val="24"/>
        </w:rPr>
        <w:t>”</w:t>
      </w:r>
      <w:r w:rsidRPr="00EA19F6">
        <w:rPr>
          <w:sz w:val="24"/>
          <w:szCs w:val="24"/>
        </w:rPr>
        <w:t>往</w:t>
      </w:r>
      <w:r w:rsidR="000F4FA5">
        <w:rPr>
          <w:rFonts w:hint="eastAsia"/>
          <w:sz w:val="24"/>
          <w:szCs w:val="24"/>
        </w:rPr>
        <w:t>“</w:t>
      </w:r>
      <w:r w:rsidR="00D8784E" w:rsidRPr="00EA19F6">
        <w:rPr>
          <w:sz w:val="24"/>
          <w:szCs w:val="24"/>
        </w:rPr>
        <w:t>市</w:t>
      </w:r>
      <w:r w:rsidRPr="00EA19F6">
        <w:rPr>
          <w:sz w:val="24"/>
          <w:szCs w:val="24"/>
        </w:rPr>
        <w:t>体育中心站</w:t>
      </w:r>
      <w:r w:rsidR="000F4FA5">
        <w:rPr>
          <w:rFonts w:hint="eastAsia"/>
          <w:sz w:val="24"/>
          <w:szCs w:val="24"/>
        </w:rPr>
        <w:t>”</w:t>
      </w:r>
      <w:r w:rsidRPr="00EA19F6">
        <w:rPr>
          <w:sz w:val="24"/>
          <w:szCs w:val="24"/>
        </w:rPr>
        <w:t>排列，请注意结束站台需在起始站台之后。例如：</w:t>
      </w:r>
      <w:r w:rsidR="000F4FA5">
        <w:rPr>
          <w:rFonts w:hint="eastAsia"/>
          <w:sz w:val="24"/>
          <w:szCs w:val="24"/>
        </w:rPr>
        <w:t>“</w:t>
      </w:r>
      <w:r w:rsidR="00D8784E" w:rsidRPr="00EA19F6">
        <w:rPr>
          <w:sz w:val="24"/>
          <w:szCs w:val="24"/>
        </w:rPr>
        <w:t>市</w:t>
      </w:r>
      <w:r w:rsidRPr="00EA19F6">
        <w:rPr>
          <w:sz w:val="24"/>
          <w:szCs w:val="24"/>
        </w:rPr>
        <w:t>体育中心站至西流湖站</w:t>
      </w:r>
      <w:r w:rsidR="000F4FA5">
        <w:rPr>
          <w:rFonts w:hint="eastAsia"/>
          <w:sz w:val="24"/>
          <w:szCs w:val="24"/>
        </w:rPr>
        <w:t>”</w:t>
      </w:r>
      <w:r w:rsidRPr="00EA19F6">
        <w:rPr>
          <w:sz w:val="24"/>
          <w:szCs w:val="24"/>
        </w:rPr>
        <w:t>应纠正为</w:t>
      </w:r>
      <w:r w:rsidR="000F4FA5">
        <w:rPr>
          <w:rFonts w:hint="eastAsia"/>
          <w:sz w:val="24"/>
          <w:szCs w:val="24"/>
        </w:rPr>
        <w:t>“</w:t>
      </w:r>
      <w:r w:rsidRPr="00EA19F6">
        <w:rPr>
          <w:sz w:val="24"/>
          <w:szCs w:val="24"/>
        </w:rPr>
        <w:t>西流湖站至</w:t>
      </w:r>
      <w:r w:rsidR="00D8784E" w:rsidRPr="00EA19F6">
        <w:rPr>
          <w:sz w:val="24"/>
          <w:szCs w:val="24"/>
        </w:rPr>
        <w:t>市</w:t>
      </w:r>
      <w:r w:rsidRPr="00EA19F6">
        <w:rPr>
          <w:sz w:val="24"/>
          <w:szCs w:val="24"/>
        </w:rPr>
        <w:t>体育中心站</w:t>
      </w:r>
      <w:r w:rsidR="000F4FA5">
        <w:rPr>
          <w:rFonts w:hint="eastAsia"/>
          <w:sz w:val="24"/>
          <w:szCs w:val="24"/>
        </w:rPr>
        <w:t>”</w:t>
      </w:r>
      <w:r w:rsidRPr="00EA19F6">
        <w:rPr>
          <w:sz w:val="24"/>
          <w:szCs w:val="24"/>
        </w:rPr>
        <w:t>。</w:t>
      </w:r>
    </w:p>
    <w:p w:rsidR="003813E0" w:rsidRPr="00EA19F6" w:rsidRDefault="003813E0" w:rsidP="00D53281">
      <w:pPr>
        <w:numPr>
          <w:ilvl w:val="0"/>
          <w:numId w:val="4"/>
        </w:numPr>
        <w:spacing w:line="420" w:lineRule="exact"/>
        <w:ind w:left="0" w:firstLineChars="200" w:firstLine="508"/>
        <w:rPr>
          <w:sz w:val="24"/>
          <w:szCs w:val="24"/>
        </w:rPr>
      </w:pPr>
      <w:r w:rsidRPr="00EA19F6">
        <w:rPr>
          <w:sz w:val="24"/>
          <w:szCs w:val="24"/>
        </w:rPr>
        <w:t>若施工计划包含多段不连续的作业范围，可点击</w:t>
      </w:r>
      <w:r w:rsidR="0008104C">
        <w:rPr>
          <w:rFonts w:hint="eastAsia"/>
          <w:sz w:val="24"/>
          <w:szCs w:val="24"/>
        </w:rPr>
        <w:t>“</w:t>
      </w:r>
      <w:r w:rsidRPr="00EA19F6">
        <w:rPr>
          <w:sz w:val="24"/>
          <w:szCs w:val="24"/>
        </w:rPr>
        <w:t>添加</w:t>
      </w:r>
      <w:r w:rsidR="0008104C">
        <w:rPr>
          <w:rFonts w:hint="eastAsia"/>
          <w:sz w:val="24"/>
          <w:szCs w:val="24"/>
        </w:rPr>
        <w:t>”</w:t>
      </w:r>
      <w:r w:rsidRPr="00EA19F6">
        <w:rPr>
          <w:sz w:val="24"/>
          <w:szCs w:val="24"/>
        </w:rPr>
        <w:t>按钮新增一至多段作业范围。</w:t>
      </w:r>
    </w:p>
    <w:p w:rsidR="003813E0" w:rsidRPr="00EA19F6" w:rsidRDefault="003813E0" w:rsidP="00D53281">
      <w:pPr>
        <w:numPr>
          <w:ilvl w:val="0"/>
          <w:numId w:val="4"/>
        </w:numPr>
        <w:spacing w:line="420" w:lineRule="exact"/>
        <w:ind w:left="0" w:firstLineChars="200" w:firstLine="508"/>
        <w:rPr>
          <w:sz w:val="24"/>
          <w:szCs w:val="24"/>
        </w:rPr>
      </w:pPr>
      <w:r w:rsidRPr="00EA19F6">
        <w:rPr>
          <w:sz w:val="24"/>
          <w:szCs w:val="24"/>
        </w:rPr>
        <w:t>若施工计划作业范围不包含站台，可取消勾选车站列表旁边的复选框。</w:t>
      </w:r>
    </w:p>
    <w:p w:rsidR="003813E0" w:rsidRPr="00EA19F6" w:rsidRDefault="003813E0" w:rsidP="00D53281">
      <w:pPr>
        <w:numPr>
          <w:ilvl w:val="0"/>
          <w:numId w:val="4"/>
        </w:numPr>
        <w:spacing w:line="420" w:lineRule="exact"/>
        <w:ind w:left="0" w:firstLineChars="200" w:firstLine="508"/>
        <w:rPr>
          <w:sz w:val="24"/>
          <w:szCs w:val="24"/>
        </w:rPr>
      </w:pPr>
      <w:r w:rsidRPr="00EA19F6">
        <w:rPr>
          <w:sz w:val="24"/>
          <w:szCs w:val="24"/>
        </w:rPr>
        <w:t>系统将自动判断所选作业范围是否存在辅助线。若不存在辅助线</w:t>
      </w:r>
      <w:r w:rsidR="00DB4D70" w:rsidRPr="00EA19F6">
        <w:rPr>
          <w:sz w:val="24"/>
          <w:szCs w:val="24"/>
        </w:rPr>
        <w:t>，则不会出现可以勾选的辅助线。</w:t>
      </w:r>
    </w:p>
    <w:p w:rsidR="003813E0" w:rsidRPr="00EA19F6" w:rsidRDefault="003813E0" w:rsidP="00110BB4">
      <w:pPr>
        <w:spacing w:line="360" w:lineRule="auto"/>
        <w:ind w:firstLineChars="200" w:firstLine="508"/>
        <w:rPr>
          <w:sz w:val="24"/>
          <w:szCs w:val="24"/>
        </w:rPr>
      </w:pPr>
      <w:r w:rsidRPr="00EA19F6">
        <w:rPr>
          <w:sz w:val="24"/>
          <w:szCs w:val="24"/>
        </w:rPr>
        <w:t>作业类别为其他的施工计划，通过手工输入文本的形式填写作业范围。</w:t>
      </w:r>
      <w:r w:rsidR="00DB4D70" w:rsidRPr="00EA19F6">
        <w:rPr>
          <w:sz w:val="24"/>
          <w:szCs w:val="24"/>
        </w:rPr>
        <w:t>如</w:t>
      </w:r>
      <w:ins w:id="667" w:author="微软用户" w:date="2014-07-21T16:16:00Z">
        <w:r w:rsidR="001501EE">
          <w:rPr>
            <w:sz w:val="24"/>
            <w:szCs w:val="24"/>
          </w:rPr>
          <w:fldChar w:fldCharType="begin"/>
        </w:r>
        <w:r w:rsidR="001501EE">
          <w:rPr>
            <w:sz w:val="24"/>
            <w:szCs w:val="24"/>
          </w:rPr>
          <w:instrText xml:space="preserve"> REF _Ref393722701 \h </w:instrText>
        </w:r>
      </w:ins>
      <w:r w:rsidR="001501EE">
        <w:rPr>
          <w:sz w:val="24"/>
          <w:szCs w:val="24"/>
        </w:rPr>
      </w:r>
      <w:r w:rsidR="001501EE">
        <w:rPr>
          <w:sz w:val="24"/>
          <w:szCs w:val="24"/>
        </w:rPr>
        <w:fldChar w:fldCharType="separate"/>
      </w:r>
      <w:ins w:id="668" w:author="微软用户" w:date="2014-07-21T16:16:00Z">
        <w:r w:rsidR="001501EE">
          <w:t>图</w:t>
        </w:r>
        <w:r w:rsidR="001501EE">
          <w:t xml:space="preserve">3- </w:t>
        </w:r>
        <w:r w:rsidR="001501EE">
          <w:rPr>
            <w:noProof/>
          </w:rPr>
          <w:t>10</w:t>
        </w:r>
        <w:r w:rsidR="001501EE">
          <w:rPr>
            <w:sz w:val="24"/>
            <w:szCs w:val="24"/>
          </w:rPr>
          <w:fldChar w:fldCharType="end"/>
        </w:r>
      </w:ins>
      <w:del w:id="669" w:author="微软用户" w:date="2014-07-21T16:16:00Z">
        <w:r w:rsidR="00DB4D70" w:rsidRPr="00EA19F6" w:rsidDel="001501EE">
          <w:rPr>
            <w:sz w:val="24"/>
            <w:szCs w:val="24"/>
          </w:rPr>
          <w:delText>图</w:delText>
        </w:r>
        <w:r w:rsidR="00832D4D" w:rsidRPr="00EA19F6" w:rsidDel="001501EE">
          <w:rPr>
            <w:sz w:val="24"/>
            <w:szCs w:val="24"/>
          </w:rPr>
          <w:delText>3.</w:delText>
        </w:r>
        <w:r w:rsidR="00EA3B86" w:rsidRPr="00EA19F6" w:rsidDel="001501EE">
          <w:rPr>
            <w:sz w:val="24"/>
            <w:szCs w:val="24"/>
          </w:rPr>
          <w:delText>1</w:delText>
        </w:r>
        <w:r w:rsidR="00FE3BC6" w:rsidRPr="00EA19F6" w:rsidDel="001501EE">
          <w:rPr>
            <w:sz w:val="24"/>
            <w:szCs w:val="24"/>
          </w:rPr>
          <w:delText>0</w:delText>
        </w:r>
      </w:del>
      <w:r w:rsidR="00DB4D70" w:rsidRPr="00EA19F6">
        <w:rPr>
          <w:sz w:val="24"/>
          <w:szCs w:val="24"/>
        </w:rPr>
        <w:t>所示。</w:t>
      </w:r>
    </w:p>
    <w:p w:rsidR="00DB4D70" w:rsidRPr="00EA19F6" w:rsidRDefault="004633BA" w:rsidP="00D56CD1">
      <w:pPr>
        <w:pStyle w:val="af7"/>
        <w:spacing w:after="350"/>
        <w:rPr>
          <w:rFonts w:ascii="Times New Roman" w:hAnsi="Times New Roman"/>
          <w:noProof/>
          <w:sz w:val="24"/>
          <w:szCs w:val="24"/>
        </w:rPr>
      </w:pPr>
      <w:r w:rsidRPr="00EA19F6">
        <w:rPr>
          <w:rFonts w:ascii="Times New Roman" w:hAnsi="Times New Roman"/>
          <w:noProof/>
          <w:sz w:val="24"/>
          <w:szCs w:val="24"/>
        </w:rPr>
        <w:lastRenderedPageBreak/>
        <w:drawing>
          <wp:inline distT="0" distB="0" distL="0" distR="0">
            <wp:extent cx="5391150" cy="10763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1076325"/>
                    </a:xfrm>
                    <a:prstGeom prst="rect">
                      <a:avLst/>
                    </a:prstGeom>
                    <a:noFill/>
                    <a:ln>
                      <a:noFill/>
                    </a:ln>
                  </pic:spPr>
                </pic:pic>
              </a:graphicData>
            </a:graphic>
          </wp:inline>
        </w:drawing>
      </w:r>
    </w:p>
    <w:p w:rsidR="00DB4D70" w:rsidRPr="00EA19F6" w:rsidRDefault="001501EE">
      <w:pPr>
        <w:pStyle w:val="af8"/>
        <w:jc w:val="center"/>
        <w:rPr>
          <w:rFonts w:ascii="Times New Roman" w:hAnsi="Times New Roman"/>
          <w:sz w:val="21"/>
          <w:szCs w:val="21"/>
        </w:rPr>
        <w:pPrChange w:id="670" w:author="微软用户" w:date="2014-07-21T17:04:00Z">
          <w:pPr>
            <w:pStyle w:val="af7"/>
            <w:spacing w:afterLines="0" w:line="360" w:lineRule="auto"/>
          </w:pPr>
        </w:pPrChange>
      </w:pPr>
      <w:bookmarkStart w:id="671" w:name="_Ref393722701"/>
      <w:ins w:id="672" w:author="微软用户" w:date="2014-07-21T16:16:00Z">
        <w:r>
          <w:t>图</w:t>
        </w:r>
        <w:r>
          <w:t xml:space="preserve">3- </w:t>
        </w:r>
        <w:r>
          <w:fldChar w:fldCharType="begin"/>
        </w:r>
        <w:r>
          <w:instrText xml:space="preserve"> SEQ </w:instrText>
        </w:r>
        <w:r>
          <w:instrText>图</w:instrText>
        </w:r>
        <w:r>
          <w:instrText xml:space="preserve">3- \* ARABIC </w:instrText>
        </w:r>
      </w:ins>
      <w:r>
        <w:fldChar w:fldCharType="separate"/>
      </w:r>
      <w:ins w:id="673" w:author="微软用户" w:date="2014-07-21T17:03:00Z">
        <w:r w:rsidR="003202FC">
          <w:rPr>
            <w:noProof/>
          </w:rPr>
          <w:t>10</w:t>
        </w:r>
      </w:ins>
      <w:ins w:id="674" w:author="微软用户" w:date="2014-07-21T16:16:00Z">
        <w:r>
          <w:fldChar w:fldCharType="end"/>
        </w:r>
      </w:ins>
      <w:bookmarkEnd w:id="671"/>
      <w:del w:id="675" w:author="微软用户" w:date="2014-07-21T16:16:00Z">
        <w:r w:rsidR="00DB4D70" w:rsidRPr="00EA19F6" w:rsidDel="001501EE">
          <w:rPr>
            <w:rFonts w:ascii="Times New Roman" w:hAnsi="Times New Roman"/>
            <w:sz w:val="21"/>
            <w:szCs w:val="21"/>
          </w:rPr>
          <w:delText>图</w:delText>
        </w:r>
        <w:r w:rsidR="00D56CD1" w:rsidRPr="00EA19F6" w:rsidDel="001501EE">
          <w:rPr>
            <w:rFonts w:ascii="Times New Roman" w:hAnsi="Times New Roman"/>
            <w:sz w:val="21"/>
            <w:szCs w:val="21"/>
          </w:rPr>
          <w:delText>3.</w:delText>
        </w:r>
        <w:r w:rsidR="00832D4D" w:rsidRPr="00EA19F6" w:rsidDel="001501EE">
          <w:rPr>
            <w:rFonts w:ascii="Times New Roman" w:hAnsi="Times New Roman"/>
            <w:sz w:val="21"/>
            <w:szCs w:val="21"/>
          </w:rPr>
          <w:delText>1</w:delText>
        </w:r>
        <w:r w:rsidR="00FE3BC6" w:rsidRPr="00EA19F6" w:rsidDel="001501EE">
          <w:rPr>
            <w:rFonts w:ascii="Times New Roman" w:hAnsi="Times New Roman"/>
            <w:sz w:val="21"/>
            <w:szCs w:val="21"/>
          </w:rPr>
          <w:delText>0</w:delText>
        </w:r>
        <w:r w:rsidR="00DB4D70" w:rsidRPr="00EA19F6" w:rsidDel="001501EE">
          <w:rPr>
            <w:rFonts w:ascii="Times New Roman" w:hAnsi="Times New Roman"/>
            <w:sz w:val="21"/>
            <w:szCs w:val="21"/>
          </w:rPr>
          <w:delText xml:space="preserve"> </w:delText>
        </w:r>
      </w:del>
      <w:r w:rsidR="00DB4D70" w:rsidRPr="00EA19F6">
        <w:rPr>
          <w:rFonts w:ascii="Times New Roman" w:hAnsi="Times New Roman"/>
          <w:sz w:val="21"/>
          <w:szCs w:val="21"/>
        </w:rPr>
        <w:t>非正线作业范围的填写</w:t>
      </w:r>
    </w:p>
    <w:p w:rsidR="003813E0" w:rsidRPr="00EA19F6" w:rsidRDefault="00873181" w:rsidP="00873181">
      <w:pPr>
        <w:pStyle w:val="4"/>
      </w:pPr>
      <w:r w:rsidRPr="00EA19F6">
        <w:t>其他选项</w:t>
      </w:r>
    </w:p>
    <w:p w:rsidR="00873181" w:rsidRPr="00EA19F6" w:rsidRDefault="00873181" w:rsidP="00D53281">
      <w:pPr>
        <w:numPr>
          <w:ilvl w:val="0"/>
          <w:numId w:val="4"/>
        </w:numPr>
        <w:spacing w:line="420" w:lineRule="exact"/>
        <w:ind w:left="0" w:firstLineChars="200" w:firstLine="508"/>
        <w:rPr>
          <w:sz w:val="24"/>
          <w:szCs w:val="24"/>
        </w:rPr>
      </w:pPr>
      <w:r w:rsidRPr="00EA19F6">
        <w:rPr>
          <w:sz w:val="24"/>
          <w:szCs w:val="24"/>
        </w:rPr>
        <w:t>请销点地点会根据所选的作业范围进行自动筛选。根据实际情况可选择车站、车场和其他（包含控制大厅等）。请销点地点选择车站时，施工当天只能到所选车站进行请销点操作；选择车场的计划到相应的信号楼进行请销点操作；选择控制大厅的计划到行调处进行请销点操作。</w:t>
      </w:r>
    </w:p>
    <w:p w:rsidR="00873181" w:rsidRPr="00EA19F6" w:rsidRDefault="00873181" w:rsidP="00D53281">
      <w:pPr>
        <w:numPr>
          <w:ilvl w:val="0"/>
          <w:numId w:val="4"/>
        </w:numPr>
        <w:spacing w:line="420" w:lineRule="exact"/>
        <w:ind w:left="0" w:firstLineChars="200" w:firstLine="508"/>
        <w:rPr>
          <w:sz w:val="24"/>
          <w:szCs w:val="24"/>
        </w:rPr>
      </w:pPr>
      <w:r w:rsidRPr="00EA19F6">
        <w:rPr>
          <w:sz w:val="24"/>
          <w:szCs w:val="24"/>
        </w:rPr>
        <w:t>辅站根据实际情况进行勾选。点击</w:t>
      </w:r>
      <w:r w:rsidR="004E7E53">
        <w:rPr>
          <w:rFonts w:hint="eastAsia"/>
          <w:sz w:val="24"/>
          <w:szCs w:val="24"/>
        </w:rPr>
        <w:t>“</w:t>
      </w:r>
      <w:r w:rsidRPr="00EA19F6">
        <w:rPr>
          <w:sz w:val="24"/>
          <w:szCs w:val="24"/>
        </w:rPr>
        <w:t>展开</w:t>
      </w:r>
      <w:r w:rsidR="004E7E53">
        <w:rPr>
          <w:rFonts w:hint="eastAsia"/>
          <w:sz w:val="24"/>
          <w:szCs w:val="24"/>
        </w:rPr>
        <w:t>”</w:t>
      </w:r>
      <w:r w:rsidRPr="00EA19F6">
        <w:rPr>
          <w:sz w:val="24"/>
          <w:szCs w:val="24"/>
        </w:rPr>
        <w:t>按钮（如有）可展开被隐藏的辅站列表</w:t>
      </w:r>
      <w:r w:rsidR="00D56CD1" w:rsidRPr="00EA19F6">
        <w:rPr>
          <w:sz w:val="24"/>
          <w:szCs w:val="24"/>
        </w:rPr>
        <w:t>，如</w:t>
      </w:r>
      <w:ins w:id="676" w:author="微软用户" w:date="2014-07-21T16:16:00Z">
        <w:r w:rsidR="001501EE">
          <w:rPr>
            <w:sz w:val="24"/>
            <w:szCs w:val="24"/>
          </w:rPr>
          <w:fldChar w:fldCharType="begin"/>
        </w:r>
        <w:r w:rsidR="001501EE">
          <w:rPr>
            <w:sz w:val="24"/>
            <w:szCs w:val="24"/>
          </w:rPr>
          <w:instrText xml:space="preserve"> REF _Ref393722722 \h </w:instrText>
        </w:r>
      </w:ins>
      <w:r w:rsidR="001501EE">
        <w:rPr>
          <w:sz w:val="24"/>
          <w:szCs w:val="24"/>
        </w:rPr>
      </w:r>
      <w:r w:rsidR="001501EE">
        <w:rPr>
          <w:sz w:val="24"/>
          <w:szCs w:val="24"/>
        </w:rPr>
        <w:fldChar w:fldCharType="separate"/>
      </w:r>
      <w:ins w:id="677" w:author="微软用户" w:date="2014-07-21T16:16:00Z">
        <w:r w:rsidR="001501EE">
          <w:t>图</w:t>
        </w:r>
        <w:r w:rsidR="001501EE">
          <w:t xml:space="preserve">3- </w:t>
        </w:r>
        <w:r w:rsidR="001501EE">
          <w:rPr>
            <w:noProof/>
          </w:rPr>
          <w:t>11</w:t>
        </w:r>
        <w:r w:rsidR="001501EE">
          <w:rPr>
            <w:sz w:val="24"/>
            <w:szCs w:val="24"/>
          </w:rPr>
          <w:fldChar w:fldCharType="end"/>
        </w:r>
      </w:ins>
      <w:del w:id="678" w:author="微软用户" w:date="2014-07-21T16:16:00Z">
        <w:r w:rsidR="00D56CD1" w:rsidRPr="00EA19F6" w:rsidDel="001501EE">
          <w:rPr>
            <w:sz w:val="24"/>
            <w:szCs w:val="24"/>
          </w:rPr>
          <w:delText>图</w:delText>
        </w:r>
        <w:r w:rsidR="00AB7D5D" w:rsidRPr="00EA19F6" w:rsidDel="001501EE">
          <w:rPr>
            <w:sz w:val="24"/>
            <w:szCs w:val="24"/>
          </w:rPr>
          <w:delText>3.1</w:delText>
        </w:r>
        <w:r w:rsidR="00FE3BC6" w:rsidRPr="00EA19F6" w:rsidDel="001501EE">
          <w:rPr>
            <w:sz w:val="24"/>
            <w:szCs w:val="24"/>
          </w:rPr>
          <w:delText>1</w:delText>
        </w:r>
      </w:del>
      <w:r w:rsidR="00D56CD1" w:rsidRPr="00EA19F6">
        <w:rPr>
          <w:sz w:val="24"/>
          <w:szCs w:val="24"/>
        </w:rPr>
        <w:t>所示</w:t>
      </w:r>
      <w:r w:rsidRPr="00EA19F6">
        <w:rPr>
          <w:sz w:val="24"/>
          <w:szCs w:val="24"/>
        </w:rPr>
        <w:t>。</w:t>
      </w:r>
    </w:p>
    <w:p w:rsidR="00873181"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276850" cy="9810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981075"/>
                    </a:xfrm>
                    <a:prstGeom prst="rect">
                      <a:avLst/>
                    </a:prstGeom>
                    <a:noFill/>
                    <a:ln>
                      <a:noFill/>
                    </a:ln>
                  </pic:spPr>
                </pic:pic>
              </a:graphicData>
            </a:graphic>
          </wp:inline>
        </w:drawing>
      </w:r>
    </w:p>
    <w:p w:rsidR="00873181" w:rsidRPr="00EA19F6" w:rsidRDefault="001501EE">
      <w:pPr>
        <w:pStyle w:val="af8"/>
        <w:jc w:val="center"/>
        <w:rPr>
          <w:rFonts w:ascii="Times New Roman" w:hAnsi="Times New Roman"/>
          <w:sz w:val="21"/>
          <w:szCs w:val="21"/>
        </w:rPr>
        <w:pPrChange w:id="679" w:author="微软用户" w:date="2014-07-21T17:04:00Z">
          <w:pPr>
            <w:pStyle w:val="af7"/>
            <w:spacing w:afterLines="0" w:line="360" w:lineRule="auto"/>
          </w:pPr>
        </w:pPrChange>
      </w:pPr>
      <w:bookmarkStart w:id="680" w:name="_Ref393722722"/>
      <w:ins w:id="681" w:author="微软用户" w:date="2014-07-21T16:16:00Z">
        <w:r>
          <w:t>图</w:t>
        </w:r>
        <w:r>
          <w:t xml:space="preserve">3- </w:t>
        </w:r>
        <w:r>
          <w:fldChar w:fldCharType="begin"/>
        </w:r>
        <w:r>
          <w:instrText xml:space="preserve"> SEQ </w:instrText>
        </w:r>
        <w:r>
          <w:instrText>图</w:instrText>
        </w:r>
        <w:r>
          <w:instrText xml:space="preserve">3- \* ARABIC </w:instrText>
        </w:r>
      </w:ins>
      <w:r>
        <w:fldChar w:fldCharType="separate"/>
      </w:r>
      <w:ins w:id="682" w:author="微软用户" w:date="2014-07-21T17:03:00Z">
        <w:r w:rsidR="003202FC">
          <w:rPr>
            <w:noProof/>
          </w:rPr>
          <w:t>11</w:t>
        </w:r>
      </w:ins>
      <w:ins w:id="683" w:author="微软用户" w:date="2014-07-21T16:16:00Z">
        <w:r>
          <w:fldChar w:fldCharType="end"/>
        </w:r>
      </w:ins>
      <w:bookmarkEnd w:id="680"/>
      <w:del w:id="684" w:author="微软用户" w:date="2014-07-21T16:16:00Z">
        <w:r w:rsidR="00873181" w:rsidRPr="00EA19F6" w:rsidDel="001501EE">
          <w:rPr>
            <w:rFonts w:ascii="Times New Roman" w:hAnsi="Times New Roman"/>
            <w:sz w:val="21"/>
            <w:szCs w:val="21"/>
          </w:rPr>
          <w:delText>图</w:delText>
        </w:r>
        <w:r w:rsidR="00873181" w:rsidRPr="00EA19F6" w:rsidDel="001501EE">
          <w:rPr>
            <w:rFonts w:ascii="Times New Roman" w:hAnsi="Times New Roman"/>
            <w:sz w:val="21"/>
            <w:szCs w:val="21"/>
          </w:rPr>
          <w:delText>3.</w:delText>
        </w:r>
        <w:r w:rsidR="00D56CD1" w:rsidRPr="00EA19F6" w:rsidDel="001501EE">
          <w:rPr>
            <w:rFonts w:ascii="Times New Roman" w:hAnsi="Times New Roman"/>
            <w:sz w:val="21"/>
            <w:szCs w:val="21"/>
          </w:rPr>
          <w:delText>1</w:delText>
        </w:r>
        <w:r w:rsidR="00FE3BC6" w:rsidRPr="00EA19F6" w:rsidDel="001501EE">
          <w:rPr>
            <w:rFonts w:ascii="Times New Roman" w:hAnsi="Times New Roman"/>
            <w:sz w:val="21"/>
            <w:szCs w:val="21"/>
          </w:rPr>
          <w:delText>1</w:delText>
        </w:r>
        <w:r w:rsidR="00873181" w:rsidRPr="00EA19F6" w:rsidDel="001501EE">
          <w:rPr>
            <w:rFonts w:ascii="Times New Roman" w:hAnsi="Times New Roman"/>
            <w:sz w:val="21"/>
            <w:szCs w:val="21"/>
          </w:rPr>
          <w:delText xml:space="preserve"> </w:delText>
        </w:r>
      </w:del>
      <w:r w:rsidR="00873181" w:rsidRPr="00EA19F6">
        <w:rPr>
          <w:rFonts w:ascii="Times New Roman" w:hAnsi="Times New Roman"/>
          <w:sz w:val="21"/>
          <w:szCs w:val="21"/>
        </w:rPr>
        <w:t>线路作业范围其他选项</w:t>
      </w:r>
    </w:p>
    <w:p w:rsidR="00C32CBE" w:rsidRPr="00EA19F6" w:rsidRDefault="00C32CBE" w:rsidP="00C32CBE">
      <w:pPr>
        <w:pStyle w:val="4"/>
      </w:pPr>
      <w:r w:rsidRPr="00EA19F6">
        <w:t>请点地点</w:t>
      </w:r>
    </w:p>
    <w:p w:rsidR="00C32CBE" w:rsidRPr="00EA19F6" w:rsidRDefault="00C32CBE" w:rsidP="007B4EC9">
      <w:pPr>
        <w:pStyle w:val="ab"/>
        <w:ind w:firstLine="508"/>
      </w:pPr>
      <w:r w:rsidRPr="00EA19F6">
        <w:t>A</w:t>
      </w:r>
      <w:r w:rsidRPr="00EA19F6">
        <w:t>类、</w:t>
      </w:r>
      <w:r w:rsidRPr="00EA19F6">
        <w:t>C</w:t>
      </w:r>
      <w:r w:rsidRPr="00EA19F6">
        <w:t>类作业可以在车站以及</w:t>
      </w:r>
      <w:del w:id="685" w:author="微软用户" w:date="2014-07-21T11:13:00Z">
        <w:r w:rsidRPr="00EA19F6" w:rsidDel="00622C3B">
          <w:delText>OCC</w:delText>
        </w:r>
        <w:r w:rsidRPr="00EA19F6" w:rsidDel="00622C3B">
          <w:delText>（</w:delText>
        </w:r>
      </w:del>
      <w:r w:rsidRPr="00EA19F6">
        <w:t>其他</w:t>
      </w:r>
      <w:del w:id="686" w:author="微软用户" w:date="2014-07-21T11:13:00Z">
        <w:r w:rsidRPr="00EA19F6" w:rsidDel="00622C3B">
          <w:delText>）</w:delText>
        </w:r>
      </w:del>
      <w:r w:rsidRPr="00EA19F6">
        <w:t>里面选择请点地点，如</w:t>
      </w:r>
      <w:ins w:id="687" w:author="微软用户" w:date="2014-07-21T16:17:00Z">
        <w:r w:rsidR="001501EE">
          <w:fldChar w:fldCharType="begin"/>
        </w:r>
        <w:r w:rsidR="001501EE">
          <w:instrText xml:space="preserve"> REF _Ref393722760 \h </w:instrText>
        </w:r>
      </w:ins>
      <w:r w:rsidR="001501EE">
        <w:fldChar w:fldCharType="separate"/>
      </w:r>
      <w:ins w:id="688" w:author="微软用户" w:date="2014-07-21T16:17:00Z">
        <w:r w:rsidR="001501EE">
          <w:t>图</w:t>
        </w:r>
        <w:r w:rsidR="001501EE">
          <w:t xml:space="preserve">3- </w:t>
        </w:r>
        <w:r w:rsidR="001501EE">
          <w:rPr>
            <w:noProof/>
          </w:rPr>
          <w:t>12</w:t>
        </w:r>
        <w:r w:rsidR="001501EE">
          <w:fldChar w:fldCharType="end"/>
        </w:r>
      </w:ins>
      <w:del w:id="689" w:author="微软用户" w:date="2014-07-21T16:17:00Z">
        <w:r w:rsidRPr="00EA19F6" w:rsidDel="001501EE">
          <w:delText>图</w:delText>
        </w:r>
        <w:r w:rsidR="00AB7D5D" w:rsidRPr="00EA19F6" w:rsidDel="001501EE">
          <w:delText>3</w:delText>
        </w:r>
        <w:r w:rsidR="00EA3B86" w:rsidRPr="00EA19F6" w:rsidDel="001501EE">
          <w:delText>.1</w:delText>
        </w:r>
        <w:r w:rsidR="00E545EE" w:rsidRPr="00EA19F6" w:rsidDel="001501EE">
          <w:delText>2</w:delText>
        </w:r>
      </w:del>
      <w:r w:rsidR="00AB7D5D" w:rsidRPr="00EA19F6">
        <w:t>、</w:t>
      </w:r>
      <w:ins w:id="690" w:author="微软用户" w:date="2014-07-21T16:17:00Z">
        <w:r w:rsidR="001501EE">
          <w:fldChar w:fldCharType="begin"/>
        </w:r>
        <w:r w:rsidR="001501EE">
          <w:instrText xml:space="preserve"> REF _Ref393722772 \h </w:instrText>
        </w:r>
      </w:ins>
      <w:r w:rsidR="001501EE">
        <w:fldChar w:fldCharType="separate"/>
      </w:r>
      <w:ins w:id="691" w:author="微软用户" w:date="2014-07-21T16:17:00Z">
        <w:r w:rsidR="001501EE">
          <w:t>图</w:t>
        </w:r>
        <w:r w:rsidR="001501EE">
          <w:t xml:space="preserve">3- </w:t>
        </w:r>
        <w:r w:rsidR="001501EE">
          <w:rPr>
            <w:noProof/>
          </w:rPr>
          <w:t>13</w:t>
        </w:r>
        <w:r w:rsidR="001501EE">
          <w:fldChar w:fldCharType="end"/>
        </w:r>
      </w:ins>
      <w:del w:id="692" w:author="微软用户" w:date="2014-07-21T16:17:00Z">
        <w:r w:rsidR="00EA3B86" w:rsidRPr="00EA19F6" w:rsidDel="001501EE">
          <w:delText>3.1</w:delText>
        </w:r>
        <w:r w:rsidR="00E545EE" w:rsidRPr="00EA19F6" w:rsidDel="001501EE">
          <w:delText>3</w:delText>
        </w:r>
      </w:del>
      <w:r w:rsidRPr="00EA19F6">
        <w:t>所示；</w:t>
      </w:r>
      <w:r w:rsidRPr="00EA19F6">
        <w:t>B</w:t>
      </w:r>
      <w:r w:rsidRPr="00EA19F6">
        <w:t>类作业只能在车厂请点，如</w:t>
      </w:r>
      <w:ins w:id="693" w:author="微软用户" w:date="2014-07-21T16:17:00Z">
        <w:r w:rsidR="001501EE">
          <w:fldChar w:fldCharType="begin"/>
        </w:r>
        <w:r w:rsidR="001501EE">
          <w:instrText xml:space="preserve"> REF _Ref393722778 \h </w:instrText>
        </w:r>
      </w:ins>
      <w:r w:rsidR="001501EE">
        <w:fldChar w:fldCharType="separate"/>
      </w:r>
      <w:ins w:id="694" w:author="微软用户" w:date="2014-07-21T16:17:00Z">
        <w:r w:rsidR="001501EE">
          <w:t>图</w:t>
        </w:r>
        <w:r w:rsidR="001501EE">
          <w:t xml:space="preserve">3- </w:t>
        </w:r>
        <w:r w:rsidR="001501EE">
          <w:rPr>
            <w:noProof/>
          </w:rPr>
          <w:t>14</w:t>
        </w:r>
        <w:r w:rsidR="001501EE">
          <w:fldChar w:fldCharType="end"/>
        </w:r>
      </w:ins>
      <w:del w:id="695" w:author="微软用户" w:date="2014-07-21T16:17:00Z">
        <w:r w:rsidRPr="00EA19F6" w:rsidDel="001501EE">
          <w:delText>图</w:delText>
        </w:r>
        <w:r w:rsidRPr="00EA19F6" w:rsidDel="001501EE">
          <w:delText>3.</w:delText>
        </w:r>
        <w:r w:rsidR="00AB7D5D" w:rsidRPr="00EA19F6" w:rsidDel="001501EE">
          <w:delText>1</w:delText>
        </w:r>
        <w:r w:rsidR="00E545EE" w:rsidRPr="00EA19F6" w:rsidDel="001501EE">
          <w:delText>4</w:delText>
        </w:r>
      </w:del>
      <w:r w:rsidRPr="00EA19F6">
        <w:t>所示。</w:t>
      </w:r>
    </w:p>
    <w:p w:rsidR="00AB7D5D" w:rsidRPr="00EA19F6" w:rsidRDefault="005566B1" w:rsidP="00136E46">
      <w:pPr>
        <w:pStyle w:val="af7"/>
        <w:spacing w:after="350"/>
        <w:rPr>
          <w:rFonts w:ascii="Times New Roman" w:hAnsi="Times New Roman"/>
          <w:noProof/>
          <w:sz w:val="24"/>
          <w:szCs w:val="24"/>
        </w:rPr>
      </w:pPr>
      <w:ins w:id="696" w:author="微软用户" w:date="2014-07-21T11:14:00Z">
        <w:r>
          <w:rPr>
            <w:noProof/>
            <w:sz w:val="24"/>
            <w:szCs w:val="24"/>
            <w:rPrChange w:id="697">
              <w:rPr>
                <w:noProof/>
                <w:color w:val="0000FF"/>
                <w:u w:val="single"/>
              </w:rPr>
            </w:rPrChange>
          </w:rPr>
          <w:lastRenderedPageBreak/>
          <w:drawing>
            <wp:inline distT="0" distB="0" distL="0" distR="0">
              <wp:extent cx="5400040" cy="3771568"/>
              <wp:effectExtent l="19050" t="0" r="0" b="0"/>
              <wp:docPr id="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5400040" cy="3771568"/>
                      </a:xfrm>
                      <a:prstGeom prst="rect">
                        <a:avLst/>
                      </a:prstGeom>
                      <a:noFill/>
                      <a:ln w="9525">
                        <a:noFill/>
                        <a:miter lim="800000"/>
                        <a:headEnd/>
                        <a:tailEnd/>
                      </a:ln>
                    </pic:spPr>
                  </pic:pic>
                </a:graphicData>
              </a:graphic>
            </wp:inline>
          </w:drawing>
        </w:r>
      </w:ins>
      <w:del w:id="698" w:author="微软用户" w:date="2014-07-21T11:13:00Z">
        <w:r>
          <w:rPr>
            <w:rFonts w:ascii="Times New Roman" w:hAnsi="Times New Roman"/>
            <w:noProof/>
            <w:sz w:val="24"/>
            <w:szCs w:val="24"/>
            <w:rPrChange w:id="699">
              <w:rPr>
                <w:noProof/>
                <w:color w:val="0000FF"/>
                <w:u w:val="single"/>
              </w:rPr>
            </w:rPrChange>
          </w:rPr>
          <w:drawing>
            <wp:inline distT="0" distB="0" distL="0" distR="0">
              <wp:extent cx="5391150" cy="23907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2390775"/>
                      </a:xfrm>
                      <a:prstGeom prst="rect">
                        <a:avLst/>
                      </a:prstGeom>
                      <a:noFill/>
                      <a:ln>
                        <a:noFill/>
                      </a:ln>
                    </pic:spPr>
                  </pic:pic>
                </a:graphicData>
              </a:graphic>
            </wp:inline>
          </w:drawing>
        </w:r>
      </w:del>
    </w:p>
    <w:p w:rsidR="00AB7D5D" w:rsidRPr="00EA19F6" w:rsidRDefault="001501EE">
      <w:pPr>
        <w:pStyle w:val="af8"/>
        <w:jc w:val="center"/>
        <w:rPr>
          <w:rFonts w:ascii="Times New Roman" w:hAnsi="Times New Roman"/>
          <w:sz w:val="21"/>
          <w:szCs w:val="21"/>
        </w:rPr>
        <w:pPrChange w:id="700" w:author="微软用户" w:date="2014-07-21T17:04:00Z">
          <w:pPr>
            <w:pStyle w:val="af7"/>
            <w:spacing w:afterLines="0" w:line="360" w:lineRule="auto"/>
          </w:pPr>
        </w:pPrChange>
      </w:pPr>
      <w:bookmarkStart w:id="701" w:name="_Ref393722760"/>
      <w:ins w:id="702" w:author="微软用户" w:date="2014-07-21T16:16:00Z">
        <w:r>
          <w:t>图</w:t>
        </w:r>
        <w:r>
          <w:t xml:space="preserve">3- </w:t>
        </w:r>
        <w:r>
          <w:fldChar w:fldCharType="begin"/>
        </w:r>
        <w:r>
          <w:instrText xml:space="preserve"> SEQ </w:instrText>
        </w:r>
        <w:r>
          <w:instrText>图</w:instrText>
        </w:r>
        <w:r>
          <w:instrText xml:space="preserve">3- \* ARABIC </w:instrText>
        </w:r>
      </w:ins>
      <w:r>
        <w:fldChar w:fldCharType="separate"/>
      </w:r>
      <w:ins w:id="703" w:author="微软用户" w:date="2014-07-21T17:03:00Z">
        <w:r w:rsidR="003202FC">
          <w:rPr>
            <w:noProof/>
          </w:rPr>
          <w:t>12</w:t>
        </w:r>
      </w:ins>
      <w:ins w:id="704" w:author="微软用户" w:date="2014-07-21T16:16:00Z">
        <w:r>
          <w:fldChar w:fldCharType="end"/>
        </w:r>
      </w:ins>
      <w:bookmarkEnd w:id="701"/>
      <w:del w:id="705" w:author="微软用户" w:date="2014-07-21T16:16:00Z">
        <w:r w:rsidR="00AB7D5D" w:rsidRPr="00EA19F6" w:rsidDel="001501EE">
          <w:rPr>
            <w:rFonts w:ascii="Times New Roman" w:hAnsi="Times New Roman"/>
            <w:sz w:val="21"/>
            <w:szCs w:val="21"/>
          </w:rPr>
          <w:delText>图</w:delText>
        </w:r>
        <w:r w:rsidR="00AB7D5D" w:rsidRPr="00EA19F6" w:rsidDel="001501EE">
          <w:rPr>
            <w:rFonts w:ascii="Times New Roman" w:hAnsi="Times New Roman"/>
            <w:sz w:val="21"/>
            <w:szCs w:val="21"/>
          </w:rPr>
          <w:delText>3.1</w:delText>
        </w:r>
        <w:r w:rsidR="00E545EE" w:rsidRPr="00EA19F6" w:rsidDel="001501EE">
          <w:rPr>
            <w:rFonts w:ascii="Times New Roman" w:hAnsi="Times New Roman"/>
            <w:sz w:val="21"/>
            <w:szCs w:val="21"/>
          </w:rPr>
          <w:delText>2</w:delText>
        </w:r>
        <w:r w:rsidR="00AB7D5D" w:rsidRPr="00EA19F6" w:rsidDel="001501EE">
          <w:rPr>
            <w:rFonts w:ascii="Times New Roman" w:hAnsi="Times New Roman"/>
            <w:sz w:val="21"/>
            <w:szCs w:val="21"/>
          </w:rPr>
          <w:delText xml:space="preserve"> </w:delText>
        </w:r>
      </w:del>
      <w:r w:rsidR="00AB7D5D" w:rsidRPr="00EA19F6">
        <w:rPr>
          <w:rFonts w:ascii="Times New Roman" w:hAnsi="Times New Roman"/>
          <w:sz w:val="21"/>
          <w:szCs w:val="21"/>
        </w:rPr>
        <w:t>A</w:t>
      </w:r>
      <w:r w:rsidR="00AB7D5D" w:rsidRPr="00EA19F6">
        <w:rPr>
          <w:rFonts w:ascii="Times New Roman" w:hAnsi="Times New Roman"/>
          <w:sz w:val="21"/>
          <w:szCs w:val="21"/>
        </w:rPr>
        <w:t>类作业的请点地点</w:t>
      </w:r>
    </w:p>
    <w:p w:rsidR="00AB7D5D" w:rsidRPr="00EA19F6" w:rsidRDefault="005566B1" w:rsidP="00136E46">
      <w:pPr>
        <w:pStyle w:val="af7"/>
        <w:spacing w:after="350"/>
        <w:rPr>
          <w:rFonts w:ascii="Times New Roman" w:hAnsi="Times New Roman"/>
          <w:noProof/>
          <w:sz w:val="24"/>
          <w:szCs w:val="24"/>
        </w:rPr>
      </w:pPr>
      <w:ins w:id="706" w:author="微软用户" w:date="2014-07-21T11:14:00Z">
        <w:r>
          <w:rPr>
            <w:noProof/>
            <w:sz w:val="24"/>
            <w:szCs w:val="24"/>
            <w:rPrChange w:id="707">
              <w:rPr>
                <w:noProof/>
                <w:color w:val="0000FF"/>
                <w:u w:val="single"/>
              </w:rPr>
            </w:rPrChange>
          </w:rPr>
          <w:drawing>
            <wp:inline distT="0" distB="0" distL="0" distR="0">
              <wp:extent cx="5400040" cy="2016015"/>
              <wp:effectExtent l="19050" t="0" r="0" b="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5400040" cy="2016015"/>
                      </a:xfrm>
                      <a:prstGeom prst="rect">
                        <a:avLst/>
                      </a:prstGeom>
                      <a:noFill/>
                      <a:ln w="9525">
                        <a:noFill/>
                        <a:miter lim="800000"/>
                        <a:headEnd/>
                        <a:tailEnd/>
                      </a:ln>
                    </pic:spPr>
                  </pic:pic>
                </a:graphicData>
              </a:graphic>
            </wp:inline>
          </w:drawing>
        </w:r>
      </w:ins>
      <w:del w:id="708" w:author="微软用户" w:date="2014-07-21T11:14:00Z">
        <w:r>
          <w:rPr>
            <w:rFonts w:ascii="Times New Roman" w:hAnsi="Times New Roman"/>
            <w:noProof/>
            <w:sz w:val="24"/>
            <w:szCs w:val="24"/>
            <w:rPrChange w:id="709">
              <w:rPr>
                <w:noProof/>
                <w:color w:val="0000FF"/>
                <w:u w:val="single"/>
              </w:rPr>
            </w:rPrChange>
          </w:rPr>
          <w:drawing>
            <wp:inline distT="0" distB="0" distL="0" distR="0">
              <wp:extent cx="5391150" cy="13811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1381125"/>
                      </a:xfrm>
                      <a:prstGeom prst="rect">
                        <a:avLst/>
                      </a:prstGeom>
                      <a:noFill/>
                      <a:ln>
                        <a:noFill/>
                      </a:ln>
                    </pic:spPr>
                  </pic:pic>
                </a:graphicData>
              </a:graphic>
            </wp:inline>
          </w:drawing>
        </w:r>
      </w:del>
    </w:p>
    <w:p w:rsidR="00AB7D5D" w:rsidRPr="00EA19F6" w:rsidRDefault="001501EE">
      <w:pPr>
        <w:pStyle w:val="af8"/>
        <w:jc w:val="center"/>
        <w:rPr>
          <w:rFonts w:ascii="Times New Roman" w:hAnsi="Times New Roman"/>
          <w:sz w:val="21"/>
          <w:szCs w:val="21"/>
        </w:rPr>
        <w:pPrChange w:id="710" w:author="微软用户" w:date="2014-07-21T17:05:00Z">
          <w:pPr>
            <w:pStyle w:val="af7"/>
            <w:spacing w:afterLines="0" w:line="360" w:lineRule="auto"/>
          </w:pPr>
        </w:pPrChange>
      </w:pPr>
      <w:bookmarkStart w:id="711" w:name="_Ref393722772"/>
      <w:ins w:id="712" w:author="微软用户" w:date="2014-07-21T16:16:00Z">
        <w:r>
          <w:t>图</w:t>
        </w:r>
        <w:r>
          <w:t xml:space="preserve">3- </w:t>
        </w:r>
        <w:r>
          <w:fldChar w:fldCharType="begin"/>
        </w:r>
        <w:r>
          <w:instrText xml:space="preserve"> SEQ </w:instrText>
        </w:r>
        <w:r>
          <w:instrText>图</w:instrText>
        </w:r>
        <w:r>
          <w:instrText xml:space="preserve">3- \* ARABIC </w:instrText>
        </w:r>
      </w:ins>
      <w:r>
        <w:fldChar w:fldCharType="separate"/>
      </w:r>
      <w:ins w:id="713" w:author="微软用户" w:date="2014-07-21T17:03:00Z">
        <w:r w:rsidR="003202FC">
          <w:rPr>
            <w:noProof/>
          </w:rPr>
          <w:t>13</w:t>
        </w:r>
      </w:ins>
      <w:ins w:id="714" w:author="微软用户" w:date="2014-07-21T16:16:00Z">
        <w:r>
          <w:fldChar w:fldCharType="end"/>
        </w:r>
      </w:ins>
      <w:bookmarkEnd w:id="711"/>
      <w:del w:id="715" w:author="微软用户" w:date="2014-07-21T16:16:00Z">
        <w:r w:rsidR="00AB7D5D" w:rsidRPr="00EA19F6" w:rsidDel="001501EE">
          <w:rPr>
            <w:rFonts w:ascii="Times New Roman" w:hAnsi="Times New Roman"/>
            <w:sz w:val="21"/>
            <w:szCs w:val="21"/>
          </w:rPr>
          <w:delText>图</w:delText>
        </w:r>
        <w:r w:rsidR="00AB7D5D" w:rsidRPr="00EA19F6" w:rsidDel="001501EE">
          <w:rPr>
            <w:rFonts w:ascii="Times New Roman" w:hAnsi="Times New Roman"/>
            <w:sz w:val="21"/>
            <w:szCs w:val="21"/>
          </w:rPr>
          <w:delText>3.1</w:delText>
        </w:r>
        <w:r w:rsidR="00E545EE" w:rsidRPr="00EA19F6" w:rsidDel="001501EE">
          <w:rPr>
            <w:rFonts w:ascii="Times New Roman" w:hAnsi="Times New Roman"/>
            <w:sz w:val="21"/>
            <w:szCs w:val="21"/>
          </w:rPr>
          <w:delText>3</w:delText>
        </w:r>
      </w:del>
      <w:r w:rsidR="00AB7D5D" w:rsidRPr="00EA19F6">
        <w:rPr>
          <w:rFonts w:ascii="Times New Roman" w:hAnsi="Times New Roman"/>
          <w:sz w:val="21"/>
          <w:szCs w:val="21"/>
        </w:rPr>
        <w:t xml:space="preserve"> C</w:t>
      </w:r>
      <w:r w:rsidR="00AB7D5D" w:rsidRPr="00EA19F6">
        <w:rPr>
          <w:rFonts w:ascii="Times New Roman" w:hAnsi="Times New Roman"/>
          <w:sz w:val="21"/>
          <w:szCs w:val="21"/>
        </w:rPr>
        <w:t>类作业的请点地点</w:t>
      </w:r>
    </w:p>
    <w:p w:rsidR="00C32CBE"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267325" cy="11049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325" cy="1104900"/>
                    </a:xfrm>
                    <a:prstGeom prst="rect">
                      <a:avLst/>
                    </a:prstGeom>
                    <a:noFill/>
                    <a:ln>
                      <a:noFill/>
                    </a:ln>
                  </pic:spPr>
                </pic:pic>
              </a:graphicData>
            </a:graphic>
          </wp:inline>
        </w:drawing>
      </w:r>
    </w:p>
    <w:p w:rsidR="00C32CBE" w:rsidRPr="00EA19F6" w:rsidRDefault="001501EE">
      <w:pPr>
        <w:pStyle w:val="af8"/>
        <w:jc w:val="center"/>
        <w:rPr>
          <w:rFonts w:ascii="Times New Roman" w:hAnsi="Times New Roman"/>
          <w:sz w:val="21"/>
          <w:szCs w:val="21"/>
        </w:rPr>
        <w:pPrChange w:id="716" w:author="微软用户" w:date="2014-07-21T17:05:00Z">
          <w:pPr>
            <w:pStyle w:val="af7"/>
            <w:spacing w:afterLines="0" w:line="360" w:lineRule="auto"/>
          </w:pPr>
        </w:pPrChange>
      </w:pPr>
      <w:bookmarkStart w:id="717" w:name="_Ref393722778"/>
      <w:ins w:id="718" w:author="微软用户" w:date="2014-07-21T16:17:00Z">
        <w:r>
          <w:t>图</w:t>
        </w:r>
        <w:r>
          <w:t xml:space="preserve">3- </w:t>
        </w:r>
        <w:r>
          <w:fldChar w:fldCharType="begin"/>
        </w:r>
        <w:r>
          <w:instrText xml:space="preserve"> SEQ </w:instrText>
        </w:r>
        <w:r>
          <w:instrText>图</w:instrText>
        </w:r>
        <w:r>
          <w:instrText xml:space="preserve">3- \* ARABIC </w:instrText>
        </w:r>
      </w:ins>
      <w:r>
        <w:fldChar w:fldCharType="separate"/>
      </w:r>
      <w:ins w:id="719" w:author="微软用户" w:date="2014-07-21T17:03:00Z">
        <w:r w:rsidR="003202FC">
          <w:rPr>
            <w:noProof/>
          </w:rPr>
          <w:t>14</w:t>
        </w:r>
      </w:ins>
      <w:ins w:id="720" w:author="微软用户" w:date="2014-07-21T16:17:00Z">
        <w:r>
          <w:fldChar w:fldCharType="end"/>
        </w:r>
      </w:ins>
      <w:bookmarkEnd w:id="717"/>
      <w:del w:id="721" w:author="微软用户" w:date="2014-07-21T16:17:00Z">
        <w:r w:rsidR="00C32CBE" w:rsidRPr="00EA19F6" w:rsidDel="001501EE">
          <w:rPr>
            <w:rFonts w:ascii="Times New Roman" w:hAnsi="Times New Roman"/>
            <w:sz w:val="21"/>
            <w:szCs w:val="21"/>
          </w:rPr>
          <w:delText>图</w:delText>
        </w:r>
        <w:r w:rsidR="00D56CD1" w:rsidRPr="00EA19F6" w:rsidDel="001501EE">
          <w:rPr>
            <w:rFonts w:ascii="Times New Roman" w:hAnsi="Times New Roman"/>
            <w:sz w:val="21"/>
            <w:szCs w:val="21"/>
          </w:rPr>
          <w:delText>3.</w:delText>
        </w:r>
        <w:r w:rsidR="00AB7D5D" w:rsidRPr="00EA19F6" w:rsidDel="001501EE">
          <w:rPr>
            <w:rFonts w:ascii="Times New Roman" w:hAnsi="Times New Roman"/>
            <w:sz w:val="21"/>
            <w:szCs w:val="21"/>
          </w:rPr>
          <w:delText>1</w:delText>
        </w:r>
        <w:r w:rsidR="00E545EE" w:rsidRPr="00EA19F6" w:rsidDel="001501EE">
          <w:rPr>
            <w:rFonts w:ascii="Times New Roman" w:hAnsi="Times New Roman"/>
            <w:sz w:val="21"/>
            <w:szCs w:val="21"/>
          </w:rPr>
          <w:delText>4</w:delText>
        </w:r>
      </w:del>
      <w:r w:rsidR="00C32CBE" w:rsidRPr="00EA19F6">
        <w:rPr>
          <w:rFonts w:ascii="Times New Roman" w:hAnsi="Times New Roman"/>
          <w:sz w:val="21"/>
          <w:szCs w:val="21"/>
        </w:rPr>
        <w:t xml:space="preserve"> B</w:t>
      </w:r>
      <w:r w:rsidR="00C32CBE" w:rsidRPr="00EA19F6">
        <w:rPr>
          <w:rFonts w:ascii="Times New Roman" w:hAnsi="Times New Roman"/>
          <w:sz w:val="21"/>
          <w:szCs w:val="21"/>
        </w:rPr>
        <w:t>类作业范围的请点地点</w:t>
      </w:r>
    </w:p>
    <w:p w:rsidR="00873181" w:rsidRPr="00EA19F6" w:rsidRDefault="000E4590" w:rsidP="000E4590">
      <w:pPr>
        <w:pStyle w:val="3"/>
        <w:rPr>
          <w:rFonts w:eastAsia="宋体"/>
        </w:rPr>
      </w:pPr>
      <w:bookmarkStart w:id="722" w:name="_Toc374089110"/>
      <w:bookmarkStart w:id="723" w:name="_Toc374623958"/>
      <w:bookmarkStart w:id="724" w:name="_Toc374624492"/>
      <w:bookmarkStart w:id="725" w:name="_Toc393727835"/>
      <w:r w:rsidRPr="00EA19F6">
        <w:rPr>
          <w:rFonts w:eastAsia="宋体"/>
        </w:rPr>
        <w:lastRenderedPageBreak/>
        <w:t>作业时间</w:t>
      </w:r>
      <w:bookmarkEnd w:id="722"/>
      <w:bookmarkEnd w:id="723"/>
      <w:bookmarkEnd w:id="724"/>
      <w:bookmarkEnd w:id="725"/>
    </w:p>
    <w:p w:rsidR="000E4590" w:rsidRPr="00EA19F6" w:rsidRDefault="000E4590" w:rsidP="007B4EC9">
      <w:pPr>
        <w:pStyle w:val="ab"/>
        <w:ind w:firstLine="508"/>
      </w:pPr>
      <w:r w:rsidRPr="00EA19F6">
        <w:t>作业时间的选择范围为</w:t>
      </w:r>
      <w:r w:rsidRPr="00EA19F6">
        <w:t>6</w:t>
      </w:r>
      <w:r w:rsidRPr="00EA19F6">
        <w:t>时</w:t>
      </w:r>
      <w:r w:rsidRPr="00EA19F6">
        <w:t>0</w:t>
      </w:r>
      <w:r w:rsidRPr="00EA19F6">
        <w:t>分至次日</w:t>
      </w:r>
      <w:r w:rsidRPr="00EA19F6">
        <w:t>5</w:t>
      </w:r>
      <w:r w:rsidRPr="00EA19F6">
        <w:t>时</w:t>
      </w:r>
      <w:r w:rsidRPr="00EA19F6">
        <w:t>55</w:t>
      </w:r>
      <w:r w:rsidRPr="00EA19F6">
        <w:t>分，最小时间单位为</w:t>
      </w:r>
      <w:r w:rsidRPr="00EA19F6">
        <w:t>5</w:t>
      </w:r>
      <w:r w:rsidRPr="00EA19F6">
        <w:t>分钟。</w:t>
      </w:r>
    </w:p>
    <w:p w:rsidR="000E4590" w:rsidRPr="00EA19F6" w:rsidRDefault="000E4590" w:rsidP="007B4EC9">
      <w:pPr>
        <w:pStyle w:val="ab"/>
        <w:ind w:firstLine="508"/>
      </w:pPr>
      <w:r w:rsidRPr="00EA19F6">
        <w:t>施工管理</w:t>
      </w:r>
      <w:r w:rsidR="00C72848" w:rsidRPr="00EA19F6">
        <w:t>岗公司计划员</w:t>
      </w:r>
      <w:r w:rsidRPr="00EA19F6">
        <w:t>可根据实际情况规定不同作业范围的最早请点时间和最晚销点时间。</w:t>
      </w:r>
      <w:r w:rsidR="00B1192C" w:rsidRPr="00EA19F6">
        <w:t>如图</w:t>
      </w:r>
      <w:r w:rsidR="00F0741B" w:rsidRPr="00EA19F6">
        <w:t>3.</w:t>
      </w:r>
      <w:r w:rsidR="00EA3B86" w:rsidRPr="00EA19F6">
        <w:t>1</w:t>
      </w:r>
      <w:r w:rsidR="00E545EE" w:rsidRPr="00EA19F6">
        <w:t>5</w:t>
      </w:r>
      <w:r w:rsidR="00B1192C" w:rsidRPr="00EA19F6">
        <w:t>所示。</w:t>
      </w:r>
    </w:p>
    <w:p w:rsidR="00B1192C" w:rsidRPr="00EA19F6" w:rsidRDefault="005566B1">
      <w:pPr>
        <w:pStyle w:val="af8"/>
        <w:jc w:val="center"/>
        <w:rPr>
          <w:rFonts w:ascii="Times New Roman" w:hAnsi="Times New Roman"/>
          <w:sz w:val="21"/>
          <w:szCs w:val="21"/>
        </w:rPr>
        <w:pPrChange w:id="726" w:author="微软用户" w:date="2014-07-21T17:05:00Z">
          <w:pPr>
            <w:pStyle w:val="af7"/>
            <w:spacing w:after="350"/>
          </w:pPr>
        </w:pPrChange>
      </w:pPr>
      <w:ins w:id="727" w:author="微软用户" w:date="2014-07-21T11:16:00Z">
        <w:r>
          <w:rPr>
            <w:noProof/>
            <w:szCs w:val="21"/>
            <w:rPrChange w:id="728">
              <w:rPr>
                <w:noProof/>
                <w:color w:val="0000FF"/>
                <w:u w:val="single"/>
              </w:rPr>
            </w:rPrChange>
          </w:rPr>
          <w:drawing>
            <wp:inline distT="0" distB="0" distL="0" distR="0">
              <wp:extent cx="5400040" cy="2228812"/>
              <wp:effectExtent l="19050" t="0" r="0" b="0"/>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srcRect/>
                      <a:stretch>
                        <a:fillRect/>
                      </a:stretch>
                    </pic:blipFill>
                    <pic:spPr bwMode="auto">
                      <a:xfrm>
                        <a:off x="0" y="0"/>
                        <a:ext cx="5400040" cy="2228812"/>
                      </a:xfrm>
                      <a:prstGeom prst="rect">
                        <a:avLst/>
                      </a:prstGeom>
                      <a:noFill/>
                      <a:ln w="9525">
                        <a:noFill/>
                        <a:miter lim="800000"/>
                        <a:headEnd/>
                        <a:tailEnd/>
                      </a:ln>
                    </pic:spPr>
                  </pic:pic>
                </a:graphicData>
              </a:graphic>
            </wp:inline>
          </w:drawing>
        </w:r>
      </w:ins>
      <w:del w:id="729" w:author="微软用户" w:date="2014-07-21T11:16:00Z">
        <w:r>
          <w:rPr>
            <w:rFonts w:ascii="Times New Roman" w:hAnsi="Times New Roman"/>
            <w:noProof/>
            <w:sz w:val="24"/>
            <w:szCs w:val="24"/>
            <w:rPrChange w:id="730">
              <w:rPr>
                <w:noProof/>
                <w:color w:val="0000FF"/>
                <w:u w:val="single"/>
              </w:rPr>
            </w:rPrChange>
          </w:rPr>
          <w:drawing>
            <wp:inline distT="0" distB="0" distL="0" distR="0">
              <wp:extent cx="5391150" cy="19145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del>
      <w:del w:id="731" w:author="微软用户" w:date="2014-07-21T16:17:00Z">
        <w:r w:rsidR="00B1192C" w:rsidRPr="00EA19F6" w:rsidDel="001501EE">
          <w:rPr>
            <w:rFonts w:ascii="Times New Roman" w:hAnsi="Times New Roman"/>
            <w:sz w:val="21"/>
            <w:szCs w:val="21"/>
          </w:rPr>
          <w:delText>图</w:delText>
        </w:r>
      </w:del>
      <w:ins w:id="732" w:author="微软用户" w:date="2014-07-21T16:18:00Z">
        <w:r w:rsidR="001501EE">
          <w:rPr>
            <w:rFonts w:hint="eastAsia"/>
          </w:rPr>
          <w:t>图</w:t>
        </w:r>
        <w:r w:rsidR="001501EE">
          <w:rPr>
            <w:rFonts w:hint="eastAsia"/>
          </w:rPr>
          <w:t xml:space="preserve">3- </w:t>
        </w:r>
        <w:r w:rsidR="001501EE">
          <w:fldChar w:fldCharType="begin"/>
        </w:r>
        <w:r w:rsidR="001501EE">
          <w:instrText xml:space="preserve"> </w:instrText>
        </w:r>
        <w:r w:rsidR="001501EE">
          <w:rPr>
            <w:rFonts w:hint="eastAsia"/>
          </w:rPr>
          <w:instrText xml:space="preserve">SEQ </w:instrText>
        </w:r>
        <w:r w:rsidR="001501EE">
          <w:rPr>
            <w:rFonts w:hint="eastAsia"/>
          </w:rPr>
          <w:instrText>图</w:instrText>
        </w:r>
        <w:r w:rsidR="001501EE">
          <w:rPr>
            <w:rFonts w:hint="eastAsia"/>
          </w:rPr>
          <w:instrText>3- \* ARABIC</w:instrText>
        </w:r>
        <w:r w:rsidR="001501EE">
          <w:instrText xml:space="preserve"> </w:instrText>
        </w:r>
      </w:ins>
      <w:r w:rsidR="001501EE">
        <w:fldChar w:fldCharType="separate"/>
      </w:r>
      <w:ins w:id="733" w:author="微软用户" w:date="2014-07-21T17:03:00Z">
        <w:r w:rsidR="003202FC">
          <w:rPr>
            <w:noProof/>
          </w:rPr>
          <w:t>15</w:t>
        </w:r>
      </w:ins>
      <w:ins w:id="734" w:author="微软用户" w:date="2014-07-21T16:18:00Z">
        <w:r w:rsidR="001501EE">
          <w:fldChar w:fldCharType="end"/>
        </w:r>
        <w:r w:rsidR="001501EE">
          <w:rPr>
            <w:rFonts w:hint="eastAsia"/>
          </w:rPr>
          <w:t xml:space="preserve"> </w:t>
        </w:r>
      </w:ins>
      <w:del w:id="735" w:author="微软用户" w:date="2014-07-21T16:17:00Z">
        <w:r w:rsidR="00B1192C" w:rsidRPr="00EA19F6" w:rsidDel="001501EE">
          <w:rPr>
            <w:rFonts w:ascii="Times New Roman" w:hAnsi="Times New Roman"/>
            <w:sz w:val="21"/>
            <w:szCs w:val="21"/>
          </w:rPr>
          <w:delText>3.1</w:delText>
        </w:r>
        <w:r w:rsidR="00E545EE" w:rsidRPr="00EA19F6" w:rsidDel="001501EE">
          <w:rPr>
            <w:rFonts w:ascii="Times New Roman" w:hAnsi="Times New Roman"/>
            <w:sz w:val="21"/>
            <w:szCs w:val="21"/>
          </w:rPr>
          <w:delText>5</w:delText>
        </w:r>
      </w:del>
      <w:del w:id="736" w:author="微软用户" w:date="2014-07-21T16:18:00Z">
        <w:r w:rsidR="00B1192C" w:rsidRPr="00EA19F6" w:rsidDel="001501EE">
          <w:rPr>
            <w:rFonts w:ascii="Times New Roman" w:hAnsi="Times New Roman"/>
            <w:sz w:val="21"/>
            <w:szCs w:val="21"/>
          </w:rPr>
          <w:delText xml:space="preserve"> </w:delText>
        </w:r>
      </w:del>
      <w:r w:rsidR="00B1192C" w:rsidRPr="00EA19F6">
        <w:rPr>
          <w:rFonts w:ascii="Times New Roman" w:hAnsi="Times New Roman"/>
          <w:sz w:val="21"/>
          <w:szCs w:val="21"/>
        </w:rPr>
        <w:t>施工作业时间的限制</w:t>
      </w:r>
    </w:p>
    <w:p w:rsidR="000E4590" w:rsidRPr="00EA19F6" w:rsidRDefault="000E4590" w:rsidP="000E4590">
      <w:pPr>
        <w:pStyle w:val="3"/>
        <w:rPr>
          <w:rFonts w:eastAsia="宋体"/>
        </w:rPr>
      </w:pPr>
      <w:bookmarkStart w:id="737" w:name="_Toc374089111"/>
      <w:bookmarkStart w:id="738" w:name="_Toc374623959"/>
      <w:bookmarkStart w:id="739" w:name="_Toc374624493"/>
      <w:bookmarkStart w:id="740" w:name="_Toc393727836"/>
      <w:r w:rsidRPr="00EA19F6">
        <w:rPr>
          <w:rFonts w:eastAsia="宋体"/>
        </w:rPr>
        <w:t>接触网供电要求</w:t>
      </w:r>
      <w:bookmarkEnd w:id="737"/>
      <w:bookmarkEnd w:id="738"/>
      <w:bookmarkEnd w:id="739"/>
      <w:bookmarkEnd w:id="740"/>
    </w:p>
    <w:p w:rsidR="000E4590" w:rsidRPr="00EA19F6" w:rsidRDefault="000E4590" w:rsidP="000E4590">
      <w:pPr>
        <w:pStyle w:val="4"/>
      </w:pPr>
      <w:r w:rsidRPr="00EA19F6">
        <w:t>正线接触网供电要求</w:t>
      </w:r>
    </w:p>
    <w:p w:rsidR="000E4590" w:rsidRPr="00EA19F6" w:rsidRDefault="000E4590" w:rsidP="007B4EC9">
      <w:pPr>
        <w:pStyle w:val="ab"/>
        <w:ind w:firstLine="508"/>
      </w:pPr>
      <w:r w:rsidRPr="00EA19F6">
        <w:t>当作业类别为</w:t>
      </w:r>
      <w:r w:rsidRPr="00EA19F6">
        <w:t>A1</w:t>
      </w:r>
      <w:r w:rsidRPr="00EA19F6">
        <w:t>、</w:t>
      </w:r>
      <w:r w:rsidRPr="00EA19F6">
        <w:t>A2</w:t>
      </w:r>
      <w:r w:rsidRPr="00EA19F6">
        <w:t>、</w:t>
      </w:r>
      <w:r w:rsidRPr="00EA19F6">
        <w:t>A3</w:t>
      </w:r>
      <w:r w:rsidRPr="00EA19F6">
        <w:t>时，点击接触网供电要求的输入框，将展开线路示意图。如</w:t>
      </w:r>
      <w:ins w:id="741" w:author="微软用户" w:date="2014-07-21T16:19:00Z">
        <w:r w:rsidR="001501EE">
          <w:fldChar w:fldCharType="begin"/>
        </w:r>
        <w:r w:rsidR="001501EE">
          <w:instrText xml:space="preserve"> REF _Ref393722906 \h </w:instrText>
        </w:r>
      </w:ins>
      <w:r w:rsidR="001501EE">
        <w:fldChar w:fldCharType="separate"/>
      </w:r>
      <w:ins w:id="742" w:author="微软用户" w:date="2014-07-21T16:19:00Z">
        <w:r w:rsidR="001501EE">
          <w:t>图</w:t>
        </w:r>
        <w:r w:rsidR="001501EE">
          <w:t xml:space="preserve">3- </w:t>
        </w:r>
        <w:r w:rsidR="001501EE">
          <w:rPr>
            <w:noProof/>
          </w:rPr>
          <w:t>16</w:t>
        </w:r>
        <w:r w:rsidR="001501EE">
          <w:fldChar w:fldCharType="end"/>
        </w:r>
      </w:ins>
      <w:del w:id="743" w:author="微软用户" w:date="2014-07-21T16:19:00Z">
        <w:r w:rsidRPr="00EA19F6" w:rsidDel="001501EE">
          <w:delText>图</w:delText>
        </w:r>
        <w:r w:rsidR="00B1192C" w:rsidRPr="00EA19F6" w:rsidDel="001501EE">
          <w:delText>3.1</w:delText>
        </w:r>
        <w:r w:rsidR="00EE20A6" w:rsidRPr="00EA19F6" w:rsidDel="001501EE">
          <w:delText>6</w:delText>
        </w:r>
      </w:del>
      <w:r w:rsidRPr="00EA19F6">
        <w:t>所示，蓝底白字部分表示所选的线路作业范围（车站名称之间的空格表示站间区域）。</w:t>
      </w:r>
    </w:p>
    <w:p w:rsidR="000E4590"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2276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276475"/>
                    </a:xfrm>
                    <a:prstGeom prst="rect">
                      <a:avLst/>
                    </a:prstGeom>
                    <a:noFill/>
                    <a:ln>
                      <a:noFill/>
                    </a:ln>
                  </pic:spPr>
                </pic:pic>
              </a:graphicData>
            </a:graphic>
          </wp:inline>
        </w:drawing>
      </w:r>
    </w:p>
    <w:p w:rsidR="000E4590" w:rsidRPr="00EA19F6" w:rsidRDefault="001501EE">
      <w:pPr>
        <w:pStyle w:val="af8"/>
        <w:jc w:val="center"/>
        <w:rPr>
          <w:rFonts w:ascii="Times New Roman" w:hAnsi="Times New Roman"/>
          <w:sz w:val="21"/>
          <w:szCs w:val="21"/>
        </w:rPr>
        <w:pPrChange w:id="744" w:author="微软用户" w:date="2014-07-21T17:05:00Z">
          <w:pPr>
            <w:pStyle w:val="af7"/>
            <w:spacing w:afterLines="0" w:line="360" w:lineRule="auto"/>
          </w:pPr>
        </w:pPrChange>
      </w:pPr>
      <w:bookmarkStart w:id="745" w:name="_Ref393722906"/>
      <w:ins w:id="746" w:author="微软用户" w:date="2014-07-21T16:19:00Z">
        <w:r>
          <w:t>图</w:t>
        </w:r>
        <w:r>
          <w:t xml:space="preserve">3- </w:t>
        </w:r>
        <w:r>
          <w:fldChar w:fldCharType="begin"/>
        </w:r>
        <w:r>
          <w:instrText xml:space="preserve"> SEQ </w:instrText>
        </w:r>
        <w:r>
          <w:instrText>图</w:instrText>
        </w:r>
        <w:r>
          <w:instrText xml:space="preserve">3- \* ARABIC </w:instrText>
        </w:r>
      </w:ins>
      <w:r>
        <w:fldChar w:fldCharType="separate"/>
      </w:r>
      <w:ins w:id="747" w:author="微软用户" w:date="2014-07-21T17:03:00Z">
        <w:r w:rsidR="003202FC">
          <w:rPr>
            <w:noProof/>
          </w:rPr>
          <w:t>16</w:t>
        </w:r>
      </w:ins>
      <w:ins w:id="748" w:author="微软用户" w:date="2014-07-21T16:19:00Z">
        <w:r>
          <w:fldChar w:fldCharType="end"/>
        </w:r>
      </w:ins>
      <w:bookmarkEnd w:id="745"/>
      <w:del w:id="749" w:author="微软用户" w:date="2014-07-21T16:19:00Z">
        <w:r w:rsidR="000E4590" w:rsidRPr="00EA19F6" w:rsidDel="001501EE">
          <w:rPr>
            <w:rFonts w:ascii="Times New Roman" w:hAnsi="Times New Roman"/>
            <w:sz w:val="21"/>
            <w:szCs w:val="21"/>
          </w:rPr>
          <w:delText>图</w:delText>
        </w:r>
        <w:r w:rsidR="000E4590" w:rsidRPr="00EA19F6" w:rsidDel="001501EE">
          <w:rPr>
            <w:rFonts w:ascii="Times New Roman" w:hAnsi="Times New Roman"/>
            <w:sz w:val="21"/>
            <w:szCs w:val="21"/>
          </w:rPr>
          <w:delText>3.</w:delText>
        </w:r>
        <w:r w:rsidR="00B1192C" w:rsidRPr="00EA19F6" w:rsidDel="001501EE">
          <w:rPr>
            <w:rFonts w:ascii="Times New Roman" w:hAnsi="Times New Roman"/>
            <w:sz w:val="21"/>
            <w:szCs w:val="21"/>
          </w:rPr>
          <w:delText>1</w:delText>
        </w:r>
        <w:r w:rsidR="00EE20A6" w:rsidRPr="00EA19F6" w:rsidDel="001501EE">
          <w:rPr>
            <w:rFonts w:ascii="Times New Roman" w:hAnsi="Times New Roman"/>
            <w:sz w:val="21"/>
            <w:szCs w:val="21"/>
          </w:rPr>
          <w:delText>6</w:delText>
        </w:r>
        <w:r w:rsidR="000E4590" w:rsidRPr="00EA19F6" w:rsidDel="001501EE">
          <w:rPr>
            <w:rFonts w:ascii="Times New Roman" w:hAnsi="Times New Roman"/>
            <w:sz w:val="21"/>
            <w:szCs w:val="21"/>
          </w:rPr>
          <w:delText xml:space="preserve"> </w:delText>
        </w:r>
      </w:del>
      <w:r w:rsidR="0030553D" w:rsidRPr="00EA19F6">
        <w:rPr>
          <w:rFonts w:ascii="Times New Roman" w:hAnsi="Times New Roman"/>
          <w:sz w:val="21"/>
          <w:szCs w:val="21"/>
        </w:rPr>
        <w:t>正线接触网线路示意图（无供电要求</w:t>
      </w:r>
      <w:r w:rsidR="000E4590" w:rsidRPr="00EA19F6">
        <w:rPr>
          <w:rFonts w:ascii="Times New Roman" w:hAnsi="Times New Roman"/>
          <w:sz w:val="21"/>
          <w:szCs w:val="21"/>
        </w:rPr>
        <w:t>）</w:t>
      </w:r>
    </w:p>
    <w:p w:rsidR="000E4590" w:rsidRPr="00EA19F6" w:rsidRDefault="000E4590" w:rsidP="007B4EC9">
      <w:pPr>
        <w:pStyle w:val="ab"/>
        <w:ind w:firstLine="508"/>
      </w:pPr>
      <w:r w:rsidRPr="00EA19F6">
        <w:t>此时点击</w:t>
      </w:r>
      <w:r w:rsidR="001303DB">
        <w:rPr>
          <w:rFonts w:hint="eastAsia"/>
        </w:rPr>
        <w:t>“</w:t>
      </w:r>
      <w:r w:rsidR="0036725B" w:rsidRPr="00EA19F6">
        <w:t>必须带电</w:t>
      </w:r>
      <w:r w:rsidR="001303DB">
        <w:rPr>
          <w:rFonts w:hint="eastAsia"/>
        </w:rPr>
        <w:t>”</w:t>
      </w:r>
      <w:r w:rsidR="00AC7115" w:rsidRPr="00EA19F6">
        <w:t>或</w:t>
      </w:r>
      <w:r w:rsidR="001303DB">
        <w:rPr>
          <w:rFonts w:hint="eastAsia"/>
        </w:rPr>
        <w:t>“</w:t>
      </w:r>
      <w:r w:rsidR="00AC7115" w:rsidRPr="00EA19F6">
        <w:t>需停电但不需挂地线</w:t>
      </w:r>
      <w:r w:rsidR="001303DB">
        <w:rPr>
          <w:rFonts w:hint="eastAsia"/>
        </w:rPr>
        <w:t>”</w:t>
      </w:r>
      <w:r w:rsidRPr="00EA19F6">
        <w:t>选项，系统会根据线路</w:t>
      </w:r>
      <w:r w:rsidRPr="00EA19F6">
        <w:lastRenderedPageBreak/>
        <w:t>作业范围自动选择相应的供电范围。如</w:t>
      </w:r>
      <w:ins w:id="750" w:author="微软用户" w:date="2014-07-21T16:19:00Z">
        <w:r w:rsidR="001501EE">
          <w:fldChar w:fldCharType="begin"/>
        </w:r>
        <w:r w:rsidR="001501EE">
          <w:instrText xml:space="preserve"> REF _Ref393722920 \h </w:instrText>
        </w:r>
      </w:ins>
      <w:r w:rsidR="001501EE">
        <w:fldChar w:fldCharType="separate"/>
      </w:r>
      <w:ins w:id="751" w:author="微软用户" w:date="2014-07-21T16:19:00Z">
        <w:r w:rsidR="001501EE">
          <w:t>图</w:t>
        </w:r>
        <w:r w:rsidR="001501EE">
          <w:t xml:space="preserve">3- </w:t>
        </w:r>
        <w:r w:rsidR="001501EE">
          <w:rPr>
            <w:noProof/>
          </w:rPr>
          <w:t>17</w:t>
        </w:r>
        <w:r w:rsidR="001501EE">
          <w:fldChar w:fldCharType="end"/>
        </w:r>
      </w:ins>
      <w:del w:id="752" w:author="微软用户" w:date="2014-07-21T16:19:00Z">
        <w:r w:rsidRPr="00EA19F6" w:rsidDel="001501EE">
          <w:delText>图</w:delText>
        </w:r>
        <w:r w:rsidR="00DE5CE8" w:rsidRPr="00EA19F6" w:rsidDel="001501EE">
          <w:delText>3.1</w:delText>
        </w:r>
        <w:r w:rsidR="00EE20A6" w:rsidRPr="00EA19F6" w:rsidDel="001501EE">
          <w:delText>7</w:delText>
        </w:r>
      </w:del>
      <w:r w:rsidR="00B1192C" w:rsidRPr="00EA19F6">
        <w:t>、</w:t>
      </w:r>
      <w:ins w:id="753" w:author="微软用户" w:date="2014-07-21T16:20:00Z">
        <w:r w:rsidR="001501EE">
          <w:fldChar w:fldCharType="begin"/>
        </w:r>
        <w:r w:rsidR="001501EE">
          <w:instrText xml:space="preserve"> REF _Ref393722964 \h </w:instrText>
        </w:r>
      </w:ins>
      <w:r w:rsidR="001501EE">
        <w:fldChar w:fldCharType="separate"/>
      </w:r>
      <w:ins w:id="754" w:author="微软用户" w:date="2014-07-21T16:20:00Z">
        <w:r w:rsidR="001501EE">
          <w:t>图</w:t>
        </w:r>
        <w:r w:rsidR="001501EE">
          <w:t xml:space="preserve">3- </w:t>
        </w:r>
        <w:r w:rsidR="001501EE">
          <w:rPr>
            <w:noProof/>
          </w:rPr>
          <w:t>18</w:t>
        </w:r>
        <w:r w:rsidR="001501EE">
          <w:fldChar w:fldCharType="end"/>
        </w:r>
      </w:ins>
      <w:del w:id="755" w:author="微软用户" w:date="2014-07-21T16:20:00Z">
        <w:r w:rsidR="00EA3B86" w:rsidRPr="00EA19F6" w:rsidDel="001501EE">
          <w:delText>3.</w:delText>
        </w:r>
        <w:r w:rsidR="00EE20A6" w:rsidRPr="00EA19F6" w:rsidDel="001501EE">
          <w:delText>18</w:delText>
        </w:r>
      </w:del>
      <w:r w:rsidRPr="00EA19F6">
        <w:t>所示。停电区域将以绿色底色显示，送电区域将以红色底色显示。</w:t>
      </w:r>
    </w:p>
    <w:p w:rsidR="000E4590" w:rsidRPr="00EA19F6" w:rsidRDefault="000E4590" w:rsidP="007B4EC9">
      <w:pPr>
        <w:pStyle w:val="ab"/>
        <w:ind w:firstLine="508"/>
      </w:pPr>
      <w:r w:rsidRPr="00EA19F6">
        <w:t>若系统自动选择的供电范围与实际需要有所差异，可进行人工调整，操作方法是在供电分区上点击鼠标左键进行选择或取消选择。</w:t>
      </w:r>
    </w:p>
    <w:p w:rsidR="00B1192C"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1828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1828800"/>
                    </a:xfrm>
                    <a:prstGeom prst="rect">
                      <a:avLst/>
                    </a:prstGeom>
                    <a:noFill/>
                    <a:ln>
                      <a:noFill/>
                    </a:ln>
                  </pic:spPr>
                </pic:pic>
              </a:graphicData>
            </a:graphic>
          </wp:inline>
        </w:drawing>
      </w:r>
    </w:p>
    <w:p w:rsidR="00B1192C" w:rsidRPr="00EA19F6" w:rsidRDefault="001501EE">
      <w:pPr>
        <w:pStyle w:val="af8"/>
        <w:jc w:val="center"/>
        <w:rPr>
          <w:rFonts w:ascii="Times New Roman" w:hAnsi="Times New Roman"/>
          <w:sz w:val="21"/>
          <w:szCs w:val="21"/>
        </w:rPr>
        <w:pPrChange w:id="756" w:author="微软用户" w:date="2014-07-21T17:05:00Z">
          <w:pPr>
            <w:pStyle w:val="af7"/>
            <w:spacing w:afterLines="0" w:line="360" w:lineRule="auto"/>
          </w:pPr>
        </w:pPrChange>
      </w:pPr>
      <w:bookmarkStart w:id="757" w:name="_Ref393722920"/>
      <w:ins w:id="758" w:author="微软用户" w:date="2014-07-21T16:19:00Z">
        <w:r>
          <w:t>图</w:t>
        </w:r>
        <w:r>
          <w:t xml:space="preserve">3- </w:t>
        </w:r>
        <w:r>
          <w:fldChar w:fldCharType="begin"/>
        </w:r>
        <w:r>
          <w:instrText xml:space="preserve"> SEQ </w:instrText>
        </w:r>
        <w:r>
          <w:instrText>图</w:instrText>
        </w:r>
        <w:r>
          <w:instrText xml:space="preserve">3- \* ARABIC </w:instrText>
        </w:r>
      </w:ins>
      <w:r>
        <w:fldChar w:fldCharType="separate"/>
      </w:r>
      <w:ins w:id="759" w:author="微软用户" w:date="2014-07-21T17:03:00Z">
        <w:r w:rsidR="003202FC">
          <w:rPr>
            <w:noProof/>
          </w:rPr>
          <w:t>17</w:t>
        </w:r>
      </w:ins>
      <w:ins w:id="760" w:author="微软用户" w:date="2014-07-21T16:19:00Z">
        <w:r>
          <w:fldChar w:fldCharType="end"/>
        </w:r>
      </w:ins>
      <w:bookmarkEnd w:id="757"/>
      <w:del w:id="761" w:author="微软用户" w:date="2014-07-21T16:19:00Z">
        <w:r w:rsidR="00B1192C" w:rsidRPr="00EA19F6" w:rsidDel="001501EE">
          <w:rPr>
            <w:rFonts w:ascii="Times New Roman" w:hAnsi="Times New Roman"/>
            <w:sz w:val="21"/>
            <w:szCs w:val="21"/>
          </w:rPr>
          <w:delText>图</w:delText>
        </w:r>
        <w:r w:rsidR="00DE5CE8" w:rsidRPr="00EA19F6" w:rsidDel="001501EE">
          <w:rPr>
            <w:rFonts w:ascii="Times New Roman" w:hAnsi="Times New Roman"/>
            <w:sz w:val="21"/>
            <w:szCs w:val="21"/>
          </w:rPr>
          <w:delText>3.1</w:delText>
        </w:r>
        <w:r w:rsidR="00EE20A6" w:rsidRPr="00EA19F6" w:rsidDel="001501EE">
          <w:rPr>
            <w:rFonts w:ascii="Times New Roman" w:hAnsi="Times New Roman"/>
            <w:sz w:val="21"/>
            <w:szCs w:val="21"/>
          </w:rPr>
          <w:delText>7</w:delText>
        </w:r>
        <w:r w:rsidR="00B1192C" w:rsidRPr="00EA19F6" w:rsidDel="001501EE">
          <w:rPr>
            <w:rFonts w:ascii="Times New Roman" w:hAnsi="Times New Roman"/>
            <w:sz w:val="21"/>
            <w:szCs w:val="21"/>
          </w:rPr>
          <w:delText xml:space="preserve"> </w:delText>
        </w:r>
      </w:del>
      <w:r w:rsidR="0044381D" w:rsidRPr="00EA19F6">
        <w:rPr>
          <w:rFonts w:ascii="Times New Roman" w:hAnsi="Times New Roman"/>
          <w:sz w:val="21"/>
          <w:szCs w:val="21"/>
        </w:rPr>
        <w:t>正线接触网线路示意图（</w:t>
      </w:r>
      <w:r w:rsidR="009B3C9F" w:rsidRPr="00EA19F6">
        <w:rPr>
          <w:rFonts w:ascii="Times New Roman" w:hAnsi="Times New Roman"/>
          <w:sz w:val="21"/>
          <w:szCs w:val="21"/>
        </w:rPr>
        <w:t>必须带</w:t>
      </w:r>
      <w:r w:rsidR="0044381D" w:rsidRPr="00EA19F6">
        <w:rPr>
          <w:rFonts w:ascii="Times New Roman" w:hAnsi="Times New Roman"/>
          <w:sz w:val="21"/>
          <w:szCs w:val="21"/>
        </w:rPr>
        <w:t>电</w:t>
      </w:r>
      <w:r w:rsidR="00B1192C" w:rsidRPr="00EA19F6">
        <w:rPr>
          <w:rFonts w:ascii="Times New Roman" w:hAnsi="Times New Roman"/>
          <w:sz w:val="21"/>
          <w:szCs w:val="21"/>
        </w:rPr>
        <w:t>）</w:t>
      </w:r>
    </w:p>
    <w:p w:rsidR="000E4590"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19145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1914525"/>
                    </a:xfrm>
                    <a:prstGeom prst="rect">
                      <a:avLst/>
                    </a:prstGeom>
                    <a:noFill/>
                    <a:ln>
                      <a:noFill/>
                    </a:ln>
                  </pic:spPr>
                </pic:pic>
              </a:graphicData>
            </a:graphic>
          </wp:inline>
        </w:drawing>
      </w:r>
    </w:p>
    <w:p w:rsidR="000E4590" w:rsidRPr="00EA19F6" w:rsidRDefault="001501EE">
      <w:pPr>
        <w:pStyle w:val="af8"/>
        <w:jc w:val="center"/>
        <w:rPr>
          <w:rFonts w:ascii="Times New Roman" w:hAnsi="Times New Roman"/>
          <w:sz w:val="21"/>
          <w:szCs w:val="21"/>
        </w:rPr>
        <w:pPrChange w:id="762" w:author="微软用户" w:date="2014-07-21T17:05:00Z">
          <w:pPr>
            <w:pStyle w:val="af7"/>
            <w:spacing w:afterLines="0" w:line="360" w:lineRule="auto"/>
          </w:pPr>
        </w:pPrChange>
      </w:pPr>
      <w:bookmarkStart w:id="763" w:name="_Ref393722964"/>
      <w:ins w:id="764" w:author="微软用户" w:date="2014-07-21T16:20:00Z">
        <w:r>
          <w:t>图</w:t>
        </w:r>
        <w:r>
          <w:t xml:space="preserve">3- </w:t>
        </w:r>
        <w:r>
          <w:fldChar w:fldCharType="begin"/>
        </w:r>
        <w:r>
          <w:instrText xml:space="preserve"> SEQ </w:instrText>
        </w:r>
        <w:r>
          <w:instrText>图</w:instrText>
        </w:r>
        <w:r>
          <w:instrText xml:space="preserve">3- \* ARABIC </w:instrText>
        </w:r>
      </w:ins>
      <w:r>
        <w:fldChar w:fldCharType="separate"/>
      </w:r>
      <w:ins w:id="765" w:author="微软用户" w:date="2014-07-21T17:03:00Z">
        <w:r w:rsidR="003202FC">
          <w:rPr>
            <w:noProof/>
          </w:rPr>
          <w:t>18</w:t>
        </w:r>
      </w:ins>
      <w:ins w:id="766" w:author="微软用户" w:date="2014-07-21T16:20:00Z">
        <w:r>
          <w:fldChar w:fldCharType="end"/>
        </w:r>
      </w:ins>
      <w:bookmarkEnd w:id="763"/>
      <w:del w:id="767" w:author="微软用户" w:date="2014-07-21T16:20:00Z">
        <w:r w:rsidR="000E4590" w:rsidRPr="00EA19F6" w:rsidDel="001501EE">
          <w:rPr>
            <w:rFonts w:ascii="Times New Roman" w:hAnsi="Times New Roman"/>
            <w:sz w:val="21"/>
            <w:szCs w:val="21"/>
          </w:rPr>
          <w:delText>图</w:delText>
        </w:r>
        <w:r w:rsidR="000E4590" w:rsidRPr="00EA19F6" w:rsidDel="001501EE">
          <w:rPr>
            <w:rFonts w:ascii="Times New Roman" w:hAnsi="Times New Roman"/>
            <w:sz w:val="21"/>
            <w:szCs w:val="21"/>
          </w:rPr>
          <w:delText>3.</w:delText>
        </w:r>
        <w:r w:rsidR="00EE20A6" w:rsidRPr="00EA19F6" w:rsidDel="001501EE">
          <w:rPr>
            <w:rFonts w:ascii="Times New Roman" w:hAnsi="Times New Roman"/>
            <w:sz w:val="21"/>
            <w:szCs w:val="21"/>
          </w:rPr>
          <w:delText>18</w:delText>
        </w:r>
        <w:r w:rsidR="000E4590" w:rsidRPr="00EA19F6" w:rsidDel="001501EE">
          <w:rPr>
            <w:rFonts w:ascii="Times New Roman" w:hAnsi="Times New Roman"/>
            <w:sz w:val="21"/>
            <w:szCs w:val="21"/>
          </w:rPr>
          <w:delText xml:space="preserve"> </w:delText>
        </w:r>
      </w:del>
      <w:r w:rsidR="000E4590" w:rsidRPr="00EA19F6">
        <w:rPr>
          <w:rFonts w:ascii="Times New Roman" w:hAnsi="Times New Roman"/>
          <w:sz w:val="21"/>
          <w:szCs w:val="21"/>
        </w:rPr>
        <w:t>正线接触网线路示意图（</w:t>
      </w:r>
      <w:r w:rsidR="00EE20A6" w:rsidRPr="00EA19F6">
        <w:rPr>
          <w:rFonts w:ascii="Times New Roman" w:hAnsi="Times New Roman"/>
          <w:sz w:val="21"/>
          <w:szCs w:val="21"/>
        </w:rPr>
        <w:t>需停电但不需挂地线</w:t>
      </w:r>
      <w:r w:rsidR="000E4590" w:rsidRPr="00EA19F6">
        <w:rPr>
          <w:rFonts w:ascii="Times New Roman" w:hAnsi="Times New Roman"/>
          <w:sz w:val="21"/>
          <w:szCs w:val="21"/>
        </w:rPr>
        <w:t>）</w:t>
      </w:r>
    </w:p>
    <w:p w:rsidR="00017947" w:rsidRPr="00EA19F6" w:rsidRDefault="00017947" w:rsidP="00017947">
      <w:pPr>
        <w:pStyle w:val="4"/>
      </w:pPr>
      <w:r w:rsidRPr="00EA19F6">
        <w:t>其他供电要求</w:t>
      </w:r>
    </w:p>
    <w:p w:rsidR="006E7194" w:rsidRPr="00EA19F6" w:rsidRDefault="006E7194" w:rsidP="007B4EC9">
      <w:pPr>
        <w:pStyle w:val="ab"/>
        <w:ind w:firstLine="508"/>
      </w:pPr>
      <w:r w:rsidRPr="00EA19F6">
        <w:t>B</w:t>
      </w:r>
      <w:r w:rsidRPr="00EA19F6">
        <w:t>类作业的供电要求，根据手</w:t>
      </w:r>
      <w:r w:rsidR="009D74DA" w:rsidRPr="00EA19F6">
        <w:t>动填写的作业范围，在供电分区上点击鼠标左键进行选择或取消选择，如</w:t>
      </w:r>
      <w:ins w:id="768" w:author="微软用户" w:date="2014-07-21T16:20:00Z">
        <w:r w:rsidR="001501EE">
          <w:fldChar w:fldCharType="begin"/>
        </w:r>
        <w:r w:rsidR="001501EE">
          <w:instrText xml:space="preserve"> REF _Ref393722985 \h </w:instrText>
        </w:r>
      </w:ins>
      <w:r w:rsidR="001501EE">
        <w:fldChar w:fldCharType="separate"/>
      </w:r>
      <w:ins w:id="769" w:author="微软用户" w:date="2014-07-21T16:20:00Z">
        <w:r w:rsidR="001501EE">
          <w:t>图</w:t>
        </w:r>
        <w:r w:rsidR="001501EE">
          <w:t xml:space="preserve">3- </w:t>
        </w:r>
        <w:r w:rsidR="001501EE">
          <w:rPr>
            <w:noProof/>
          </w:rPr>
          <w:t>19</w:t>
        </w:r>
        <w:r w:rsidR="001501EE">
          <w:fldChar w:fldCharType="end"/>
        </w:r>
      </w:ins>
      <w:del w:id="770" w:author="微软用户" w:date="2014-07-21T16:20:00Z">
        <w:r w:rsidRPr="00EA19F6" w:rsidDel="001501EE">
          <w:delText>图</w:delText>
        </w:r>
        <w:r w:rsidR="00EA3B86" w:rsidRPr="00EA19F6" w:rsidDel="001501EE">
          <w:delText>3.</w:delText>
        </w:r>
        <w:r w:rsidR="00EE20A6" w:rsidRPr="00EA19F6" w:rsidDel="001501EE">
          <w:delText>19</w:delText>
        </w:r>
      </w:del>
      <w:r w:rsidR="009D74DA" w:rsidRPr="00EA19F6">
        <w:t>所示。</w:t>
      </w:r>
    </w:p>
    <w:p w:rsidR="006E7194"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lastRenderedPageBreak/>
        <w:drawing>
          <wp:inline distT="0" distB="0" distL="0" distR="0">
            <wp:extent cx="5400675" cy="25431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2543175"/>
                    </a:xfrm>
                    <a:prstGeom prst="rect">
                      <a:avLst/>
                    </a:prstGeom>
                    <a:noFill/>
                    <a:ln>
                      <a:noFill/>
                    </a:ln>
                  </pic:spPr>
                </pic:pic>
              </a:graphicData>
            </a:graphic>
          </wp:inline>
        </w:drawing>
      </w:r>
    </w:p>
    <w:p w:rsidR="006E7194" w:rsidRPr="00EA19F6" w:rsidRDefault="001501EE">
      <w:pPr>
        <w:pStyle w:val="af8"/>
        <w:jc w:val="center"/>
        <w:rPr>
          <w:rFonts w:ascii="Times New Roman" w:hAnsi="Times New Roman"/>
          <w:sz w:val="21"/>
          <w:szCs w:val="21"/>
        </w:rPr>
        <w:pPrChange w:id="771" w:author="微软用户" w:date="2014-07-21T17:05:00Z">
          <w:pPr>
            <w:pStyle w:val="af7"/>
            <w:spacing w:afterLines="0" w:line="360" w:lineRule="auto"/>
          </w:pPr>
        </w:pPrChange>
      </w:pPr>
      <w:bookmarkStart w:id="772" w:name="_Ref393722985"/>
      <w:ins w:id="773" w:author="微软用户" w:date="2014-07-21T16:20:00Z">
        <w:r>
          <w:t>图</w:t>
        </w:r>
        <w:r>
          <w:t xml:space="preserve">3- </w:t>
        </w:r>
        <w:r>
          <w:fldChar w:fldCharType="begin"/>
        </w:r>
        <w:r>
          <w:instrText xml:space="preserve"> SEQ </w:instrText>
        </w:r>
        <w:r>
          <w:instrText>图</w:instrText>
        </w:r>
        <w:r>
          <w:instrText xml:space="preserve">3- \* ARABIC </w:instrText>
        </w:r>
      </w:ins>
      <w:r>
        <w:fldChar w:fldCharType="separate"/>
      </w:r>
      <w:ins w:id="774" w:author="微软用户" w:date="2014-07-21T17:03:00Z">
        <w:r w:rsidR="003202FC">
          <w:rPr>
            <w:noProof/>
          </w:rPr>
          <w:t>19</w:t>
        </w:r>
      </w:ins>
      <w:ins w:id="775" w:author="微软用户" w:date="2014-07-21T16:20:00Z">
        <w:r>
          <w:fldChar w:fldCharType="end"/>
        </w:r>
      </w:ins>
      <w:bookmarkEnd w:id="772"/>
      <w:del w:id="776" w:author="微软用户" w:date="2014-07-21T16:20:00Z">
        <w:r w:rsidR="006E7194" w:rsidRPr="00EA19F6" w:rsidDel="001501EE">
          <w:rPr>
            <w:rFonts w:ascii="Times New Roman" w:hAnsi="Times New Roman"/>
            <w:sz w:val="21"/>
            <w:szCs w:val="21"/>
          </w:rPr>
          <w:delText>图</w:delText>
        </w:r>
        <w:r w:rsidR="00EA3B86" w:rsidRPr="00EA19F6" w:rsidDel="001501EE">
          <w:rPr>
            <w:rFonts w:ascii="Times New Roman" w:hAnsi="Times New Roman"/>
            <w:sz w:val="21"/>
            <w:szCs w:val="21"/>
          </w:rPr>
          <w:delText>3.</w:delText>
        </w:r>
        <w:r w:rsidR="00EE20A6" w:rsidRPr="00EA19F6" w:rsidDel="001501EE">
          <w:rPr>
            <w:rFonts w:ascii="Times New Roman" w:hAnsi="Times New Roman"/>
            <w:sz w:val="21"/>
            <w:szCs w:val="21"/>
          </w:rPr>
          <w:delText>19</w:delText>
        </w:r>
      </w:del>
      <w:r w:rsidR="00EA3B86" w:rsidRPr="00EA19F6">
        <w:rPr>
          <w:rFonts w:ascii="Times New Roman" w:hAnsi="Times New Roman"/>
          <w:sz w:val="21"/>
          <w:szCs w:val="21"/>
        </w:rPr>
        <w:t xml:space="preserve"> </w:t>
      </w:r>
      <w:r w:rsidR="006E7194" w:rsidRPr="00EA19F6">
        <w:rPr>
          <w:rFonts w:ascii="Times New Roman" w:hAnsi="Times New Roman"/>
          <w:sz w:val="21"/>
          <w:szCs w:val="21"/>
        </w:rPr>
        <w:t>B</w:t>
      </w:r>
      <w:r w:rsidR="009B3C9F" w:rsidRPr="00EA19F6">
        <w:rPr>
          <w:rFonts w:ascii="Times New Roman" w:hAnsi="Times New Roman"/>
          <w:sz w:val="21"/>
          <w:szCs w:val="21"/>
        </w:rPr>
        <w:t>类作业触网线路示意图（必须带</w:t>
      </w:r>
      <w:r w:rsidR="00EA3B86" w:rsidRPr="00EA19F6">
        <w:rPr>
          <w:rFonts w:ascii="Times New Roman" w:hAnsi="Times New Roman"/>
          <w:sz w:val="21"/>
          <w:szCs w:val="21"/>
        </w:rPr>
        <w:t>电</w:t>
      </w:r>
      <w:r w:rsidR="006E7194" w:rsidRPr="00EA19F6">
        <w:rPr>
          <w:rFonts w:ascii="Times New Roman" w:hAnsi="Times New Roman"/>
          <w:sz w:val="21"/>
          <w:szCs w:val="21"/>
        </w:rPr>
        <w:t>）</w:t>
      </w:r>
    </w:p>
    <w:p w:rsidR="00017947" w:rsidRPr="00EA19F6" w:rsidRDefault="006E7194" w:rsidP="007B4EC9">
      <w:pPr>
        <w:pStyle w:val="ab"/>
        <w:ind w:firstLine="508"/>
      </w:pPr>
      <w:r w:rsidRPr="00EA19F6">
        <w:t>C</w:t>
      </w:r>
      <w:r w:rsidRPr="00EA19F6">
        <w:t>类作业根据作业范围，将使用普通的文本输入框填写供电要求。</w:t>
      </w:r>
    </w:p>
    <w:p w:rsidR="00017947" w:rsidRPr="00EA19F6" w:rsidRDefault="000F5B5C" w:rsidP="000F5B5C">
      <w:pPr>
        <w:pStyle w:val="3"/>
        <w:rPr>
          <w:rFonts w:eastAsia="宋体"/>
        </w:rPr>
      </w:pPr>
      <w:bookmarkStart w:id="777" w:name="_Toc374089112"/>
      <w:bookmarkStart w:id="778" w:name="_Toc374623960"/>
      <w:bookmarkStart w:id="779" w:name="_Toc374624494"/>
      <w:bookmarkStart w:id="780" w:name="_Toc393727837"/>
      <w:r w:rsidRPr="00EA19F6">
        <w:rPr>
          <w:rFonts w:eastAsia="宋体"/>
        </w:rPr>
        <w:t>防护措施</w:t>
      </w:r>
      <w:bookmarkEnd w:id="777"/>
      <w:bookmarkEnd w:id="778"/>
      <w:bookmarkEnd w:id="779"/>
      <w:bookmarkEnd w:id="780"/>
    </w:p>
    <w:p w:rsidR="000F5B5C" w:rsidRPr="00EA19F6" w:rsidRDefault="000F5B5C" w:rsidP="000F5B5C">
      <w:pPr>
        <w:pStyle w:val="4"/>
      </w:pPr>
      <w:r w:rsidRPr="00EA19F6">
        <w:t>常用防护</w:t>
      </w:r>
    </w:p>
    <w:p w:rsidR="000F5B5C" w:rsidRPr="00EA19F6" w:rsidRDefault="000F5B5C" w:rsidP="007B4EC9">
      <w:pPr>
        <w:pStyle w:val="ab"/>
        <w:ind w:firstLine="508"/>
      </w:pPr>
      <w:r w:rsidRPr="00EA19F6">
        <w:t>根据实际需要进行勾选即可。其中</w:t>
      </w:r>
      <w:r w:rsidR="001303DB">
        <w:rPr>
          <w:rFonts w:hint="eastAsia"/>
        </w:rPr>
        <w:t>“</w:t>
      </w:r>
      <w:r w:rsidRPr="00EA19F6">
        <w:t>封锁</w:t>
      </w:r>
      <w:r w:rsidR="001303DB">
        <w:rPr>
          <w:rFonts w:hint="eastAsia"/>
        </w:rPr>
        <w:t>”</w:t>
      </w:r>
      <w:r w:rsidRPr="00EA19F6">
        <w:t>选项将作为冲突检测的一个判断条件。系统会自动为</w:t>
      </w:r>
      <w:r w:rsidRPr="00EA19F6">
        <w:t>A1</w:t>
      </w:r>
      <w:r w:rsidRPr="00EA19F6">
        <w:t>、</w:t>
      </w:r>
      <w:r w:rsidRPr="00EA19F6">
        <w:t>B1</w:t>
      </w:r>
      <w:r w:rsidRPr="00EA19F6">
        <w:t>类作业锁定</w:t>
      </w:r>
      <w:r w:rsidR="001303DB">
        <w:rPr>
          <w:rFonts w:hint="eastAsia"/>
        </w:rPr>
        <w:t>“</w:t>
      </w:r>
      <w:r w:rsidRPr="00EA19F6">
        <w:t>封锁</w:t>
      </w:r>
      <w:r w:rsidR="001303DB">
        <w:rPr>
          <w:rFonts w:hint="eastAsia"/>
        </w:rPr>
        <w:t>”</w:t>
      </w:r>
      <w:r w:rsidRPr="00EA19F6">
        <w:t>选项。</w:t>
      </w:r>
      <w:r w:rsidR="009B3C9F" w:rsidRPr="00EA19F6">
        <w:t>其他类别的作业则根据需要选择</w:t>
      </w:r>
      <w:r w:rsidR="001303DB">
        <w:rPr>
          <w:rFonts w:hint="eastAsia"/>
        </w:rPr>
        <w:t>“</w:t>
      </w:r>
      <w:r w:rsidR="008D4BEC" w:rsidRPr="00EA19F6">
        <w:t>防护</w:t>
      </w:r>
      <w:r w:rsidR="009B3C9F" w:rsidRPr="00EA19F6">
        <w:t>措施</w:t>
      </w:r>
      <w:r w:rsidR="001303DB">
        <w:rPr>
          <w:rFonts w:hint="eastAsia"/>
        </w:rPr>
        <w:t>”</w:t>
      </w:r>
      <w:r w:rsidR="008D4BEC" w:rsidRPr="00EA19F6">
        <w:t>或者</w:t>
      </w:r>
      <w:r w:rsidR="001303DB">
        <w:rPr>
          <w:rFonts w:hint="eastAsia"/>
        </w:rPr>
        <w:t>“</w:t>
      </w:r>
      <w:r w:rsidR="008D4BEC" w:rsidRPr="00EA19F6">
        <w:t>封锁</w:t>
      </w:r>
      <w:r w:rsidR="001303DB">
        <w:rPr>
          <w:rFonts w:hint="eastAsia"/>
        </w:rPr>
        <w:t>”</w:t>
      </w:r>
      <w:r w:rsidR="008D4BEC" w:rsidRPr="00EA19F6">
        <w:t>。如</w:t>
      </w:r>
      <w:ins w:id="781" w:author="微软用户" w:date="2014-07-21T16:21:00Z">
        <w:r w:rsidR="001501EE">
          <w:fldChar w:fldCharType="begin"/>
        </w:r>
        <w:r w:rsidR="001501EE">
          <w:instrText xml:space="preserve"> REF _Ref393722999 \h </w:instrText>
        </w:r>
      </w:ins>
      <w:r w:rsidR="001501EE">
        <w:fldChar w:fldCharType="separate"/>
      </w:r>
      <w:ins w:id="782" w:author="微软用户" w:date="2014-07-21T16:21:00Z">
        <w:r w:rsidR="001501EE">
          <w:t>图</w:t>
        </w:r>
        <w:r w:rsidR="001501EE">
          <w:t xml:space="preserve">3- </w:t>
        </w:r>
        <w:r w:rsidR="001501EE">
          <w:rPr>
            <w:noProof/>
          </w:rPr>
          <w:t>20</w:t>
        </w:r>
        <w:r w:rsidR="001501EE">
          <w:fldChar w:fldCharType="end"/>
        </w:r>
      </w:ins>
      <w:del w:id="783" w:author="微软用户" w:date="2014-07-21T16:21:00Z">
        <w:r w:rsidR="008D4BEC" w:rsidRPr="00EA19F6" w:rsidDel="001501EE">
          <w:delText>图</w:delText>
        </w:r>
        <w:r w:rsidR="00DE5CE8" w:rsidRPr="00EA19F6" w:rsidDel="001501EE">
          <w:delText>3.</w:delText>
        </w:r>
        <w:r w:rsidR="00EA3B86" w:rsidRPr="00EA19F6" w:rsidDel="001501EE">
          <w:delText>2</w:delText>
        </w:r>
        <w:r w:rsidR="00EE20A6" w:rsidRPr="00EA19F6" w:rsidDel="001501EE">
          <w:delText>0</w:delText>
        </w:r>
      </w:del>
      <w:r w:rsidR="008D4BEC" w:rsidRPr="00EA19F6">
        <w:t>所示。</w:t>
      </w:r>
    </w:p>
    <w:p w:rsidR="000F5B5C"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12096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209675"/>
                    </a:xfrm>
                    <a:prstGeom prst="rect">
                      <a:avLst/>
                    </a:prstGeom>
                    <a:noFill/>
                    <a:ln>
                      <a:noFill/>
                    </a:ln>
                  </pic:spPr>
                </pic:pic>
              </a:graphicData>
            </a:graphic>
          </wp:inline>
        </w:drawing>
      </w:r>
    </w:p>
    <w:p w:rsidR="000F5B5C" w:rsidRPr="00EA19F6" w:rsidRDefault="001501EE">
      <w:pPr>
        <w:pStyle w:val="af8"/>
        <w:jc w:val="center"/>
        <w:rPr>
          <w:rFonts w:ascii="Times New Roman" w:hAnsi="Times New Roman"/>
          <w:sz w:val="21"/>
          <w:szCs w:val="21"/>
        </w:rPr>
        <w:pPrChange w:id="784" w:author="微软用户" w:date="2014-07-21T17:05:00Z">
          <w:pPr>
            <w:pStyle w:val="af7"/>
            <w:spacing w:afterLines="0" w:line="360" w:lineRule="auto"/>
          </w:pPr>
        </w:pPrChange>
      </w:pPr>
      <w:bookmarkStart w:id="785" w:name="_Ref393722999"/>
      <w:ins w:id="786" w:author="微软用户" w:date="2014-07-21T16:21:00Z">
        <w:r>
          <w:t>图</w:t>
        </w:r>
        <w:r>
          <w:t xml:space="preserve">3- </w:t>
        </w:r>
        <w:r>
          <w:fldChar w:fldCharType="begin"/>
        </w:r>
        <w:r>
          <w:instrText xml:space="preserve"> SEQ </w:instrText>
        </w:r>
        <w:r>
          <w:instrText>图</w:instrText>
        </w:r>
        <w:r>
          <w:instrText xml:space="preserve">3- \* ARABIC </w:instrText>
        </w:r>
      </w:ins>
      <w:r>
        <w:fldChar w:fldCharType="separate"/>
      </w:r>
      <w:ins w:id="787" w:author="微软用户" w:date="2014-07-21T17:03:00Z">
        <w:r w:rsidR="003202FC">
          <w:rPr>
            <w:noProof/>
          </w:rPr>
          <w:t>20</w:t>
        </w:r>
      </w:ins>
      <w:ins w:id="788" w:author="微软用户" w:date="2014-07-21T16:21:00Z">
        <w:r>
          <w:fldChar w:fldCharType="end"/>
        </w:r>
      </w:ins>
      <w:bookmarkEnd w:id="785"/>
      <w:del w:id="789" w:author="微软用户" w:date="2014-07-21T16:21:00Z">
        <w:r w:rsidR="000F5B5C" w:rsidRPr="00EA19F6" w:rsidDel="001501EE">
          <w:rPr>
            <w:rFonts w:ascii="Times New Roman" w:hAnsi="Times New Roman"/>
            <w:sz w:val="21"/>
            <w:szCs w:val="21"/>
          </w:rPr>
          <w:delText>图</w:delText>
        </w:r>
        <w:r w:rsidR="000F5B5C" w:rsidRPr="00EA19F6" w:rsidDel="001501EE">
          <w:rPr>
            <w:rFonts w:ascii="Times New Roman" w:hAnsi="Times New Roman"/>
            <w:sz w:val="21"/>
            <w:szCs w:val="21"/>
          </w:rPr>
          <w:delText>3.</w:delText>
        </w:r>
        <w:r w:rsidR="00DE5CE8" w:rsidRPr="00EA19F6" w:rsidDel="001501EE">
          <w:rPr>
            <w:rFonts w:ascii="Times New Roman" w:hAnsi="Times New Roman"/>
            <w:sz w:val="21"/>
            <w:szCs w:val="21"/>
          </w:rPr>
          <w:delText>2</w:delText>
        </w:r>
        <w:r w:rsidR="00EE20A6" w:rsidRPr="00EA19F6" w:rsidDel="001501EE">
          <w:rPr>
            <w:rFonts w:ascii="Times New Roman" w:hAnsi="Times New Roman"/>
            <w:sz w:val="21"/>
            <w:szCs w:val="21"/>
          </w:rPr>
          <w:delText>0</w:delText>
        </w:r>
        <w:r w:rsidR="000F5B5C" w:rsidRPr="00EA19F6" w:rsidDel="001501EE">
          <w:rPr>
            <w:rFonts w:ascii="Times New Roman" w:hAnsi="Times New Roman"/>
            <w:sz w:val="21"/>
            <w:szCs w:val="21"/>
          </w:rPr>
          <w:delText xml:space="preserve"> </w:delText>
        </w:r>
      </w:del>
      <w:r w:rsidR="000F5B5C" w:rsidRPr="00EA19F6">
        <w:rPr>
          <w:rFonts w:ascii="Times New Roman" w:hAnsi="Times New Roman"/>
          <w:sz w:val="21"/>
          <w:szCs w:val="21"/>
        </w:rPr>
        <w:t>防护措施</w:t>
      </w:r>
    </w:p>
    <w:p w:rsidR="000F5B5C" w:rsidRPr="00EA19F6" w:rsidRDefault="00143708" w:rsidP="00143708">
      <w:pPr>
        <w:pStyle w:val="3"/>
        <w:rPr>
          <w:rFonts w:eastAsia="宋体"/>
        </w:rPr>
      </w:pPr>
      <w:bookmarkStart w:id="790" w:name="_Toc374089113"/>
      <w:bookmarkStart w:id="791" w:name="_Toc374623961"/>
      <w:bookmarkStart w:id="792" w:name="_Toc374624495"/>
      <w:bookmarkStart w:id="793" w:name="_Toc393727838"/>
      <w:r w:rsidRPr="00EA19F6">
        <w:rPr>
          <w:rFonts w:eastAsia="宋体"/>
        </w:rPr>
        <w:t>其他功能</w:t>
      </w:r>
      <w:bookmarkEnd w:id="790"/>
      <w:bookmarkEnd w:id="791"/>
      <w:bookmarkEnd w:id="792"/>
      <w:bookmarkEnd w:id="793"/>
    </w:p>
    <w:p w:rsidR="00796637" w:rsidRPr="00EA19F6" w:rsidRDefault="00796637" w:rsidP="00EE20A6">
      <w:pPr>
        <w:numPr>
          <w:ilvl w:val="0"/>
          <w:numId w:val="4"/>
        </w:numPr>
        <w:spacing w:line="420" w:lineRule="exact"/>
        <w:ind w:left="0" w:firstLineChars="200" w:firstLine="508"/>
        <w:rPr>
          <w:sz w:val="24"/>
          <w:szCs w:val="24"/>
        </w:rPr>
      </w:pPr>
      <w:r w:rsidRPr="00EA19F6">
        <w:rPr>
          <w:sz w:val="24"/>
          <w:szCs w:val="24"/>
        </w:rPr>
        <w:t>施工人数应该填写准确的人数</w:t>
      </w:r>
      <w:r w:rsidR="00EE20A6" w:rsidRPr="00EA19F6">
        <w:rPr>
          <w:sz w:val="24"/>
          <w:szCs w:val="24"/>
        </w:rPr>
        <w:t>，</w:t>
      </w:r>
      <w:r w:rsidRPr="00EA19F6">
        <w:rPr>
          <w:sz w:val="24"/>
          <w:szCs w:val="24"/>
        </w:rPr>
        <w:t>只</w:t>
      </w:r>
      <w:r w:rsidR="00EE20A6" w:rsidRPr="00EA19F6">
        <w:rPr>
          <w:sz w:val="24"/>
          <w:szCs w:val="24"/>
        </w:rPr>
        <w:t>允许</w:t>
      </w:r>
      <w:r w:rsidRPr="00EA19F6">
        <w:rPr>
          <w:sz w:val="24"/>
          <w:szCs w:val="24"/>
        </w:rPr>
        <w:t>填写数字</w:t>
      </w:r>
      <w:r w:rsidR="00EE20A6" w:rsidRPr="00EA19F6">
        <w:rPr>
          <w:sz w:val="24"/>
          <w:szCs w:val="24"/>
        </w:rPr>
        <w:t>。</w:t>
      </w:r>
    </w:p>
    <w:p w:rsidR="00796637" w:rsidRPr="00EA19F6" w:rsidRDefault="00796637" w:rsidP="00EE20A6">
      <w:pPr>
        <w:numPr>
          <w:ilvl w:val="0"/>
          <w:numId w:val="4"/>
        </w:numPr>
        <w:spacing w:line="420" w:lineRule="exact"/>
        <w:ind w:left="0" w:firstLineChars="200" w:firstLine="508"/>
        <w:rPr>
          <w:sz w:val="24"/>
          <w:szCs w:val="24"/>
        </w:rPr>
      </w:pPr>
      <w:r w:rsidRPr="00EA19F6">
        <w:rPr>
          <w:sz w:val="24"/>
          <w:szCs w:val="24"/>
        </w:rPr>
        <w:t>施工负责人可以下拉框选择，联系方式会根据所选择的负责人，系统自</w:t>
      </w:r>
      <w:r w:rsidR="00EE20A6" w:rsidRPr="00EA19F6">
        <w:rPr>
          <w:sz w:val="24"/>
          <w:szCs w:val="24"/>
        </w:rPr>
        <w:t>动匹配进去，施工管理工程师可以对施工负责人进行的信息进行维护，如</w:t>
      </w:r>
      <w:ins w:id="794" w:author="微软用户" w:date="2014-07-21T16:21:00Z">
        <w:r w:rsidR="001501EE">
          <w:rPr>
            <w:sz w:val="24"/>
            <w:szCs w:val="24"/>
          </w:rPr>
          <w:fldChar w:fldCharType="begin"/>
        </w:r>
        <w:r w:rsidR="001501EE">
          <w:rPr>
            <w:sz w:val="24"/>
            <w:szCs w:val="24"/>
          </w:rPr>
          <w:instrText xml:space="preserve"> REF _Ref393723015 \h </w:instrText>
        </w:r>
      </w:ins>
      <w:r w:rsidR="001501EE">
        <w:rPr>
          <w:sz w:val="24"/>
          <w:szCs w:val="24"/>
        </w:rPr>
      </w:r>
      <w:r w:rsidR="001501EE">
        <w:rPr>
          <w:sz w:val="24"/>
          <w:szCs w:val="24"/>
        </w:rPr>
        <w:fldChar w:fldCharType="separate"/>
      </w:r>
      <w:ins w:id="795" w:author="微软用户" w:date="2014-07-21T16:21:00Z">
        <w:r w:rsidR="001501EE">
          <w:t>图</w:t>
        </w:r>
        <w:r w:rsidR="001501EE">
          <w:t xml:space="preserve">3- </w:t>
        </w:r>
        <w:r w:rsidR="001501EE">
          <w:rPr>
            <w:noProof/>
          </w:rPr>
          <w:t>21</w:t>
        </w:r>
        <w:r w:rsidR="001501EE">
          <w:rPr>
            <w:sz w:val="24"/>
            <w:szCs w:val="24"/>
          </w:rPr>
          <w:fldChar w:fldCharType="end"/>
        </w:r>
      </w:ins>
      <w:del w:id="796" w:author="微软用户" w:date="2014-07-21T16:21:00Z">
        <w:r w:rsidRPr="00EA19F6" w:rsidDel="001501EE">
          <w:rPr>
            <w:sz w:val="24"/>
            <w:szCs w:val="24"/>
          </w:rPr>
          <w:delText>图</w:delText>
        </w:r>
        <w:r w:rsidR="00EE20A6" w:rsidRPr="00EA19F6" w:rsidDel="001501EE">
          <w:rPr>
            <w:sz w:val="24"/>
            <w:szCs w:val="24"/>
          </w:rPr>
          <w:delText>3.21</w:delText>
        </w:r>
      </w:del>
      <w:r w:rsidR="00EE20A6" w:rsidRPr="00EA19F6">
        <w:rPr>
          <w:sz w:val="24"/>
          <w:szCs w:val="24"/>
        </w:rPr>
        <w:t>所示。</w:t>
      </w:r>
    </w:p>
    <w:p w:rsidR="00796637" w:rsidRPr="00EA19F6" w:rsidRDefault="001303DB" w:rsidP="00EE20A6">
      <w:pPr>
        <w:numPr>
          <w:ilvl w:val="0"/>
          <w:numId w:val="4"/>
        </w:numPr>
        <w:spacing w:line="420" w:lineRule="exact"/>
        <w:ind w:left="0" w:firstLineChars="200" w:firstLine="508"/>
        <w:rPr>
          <w:sz w:val="24"/>
          <w:szCs w:val="24"/>
        </w:rPr>
      </w:pPr>
      <w:r>
        <w:rPr>
          <w:rFonts w:hint="eastAsia"/>
          <w:sz w:val="24"/>
          <w:szCs w:val="24"/>
        </w:rPr>
        <w:t>“</w:t>
      </w:r>
      <w:r w:rsidR="00796637" w:rsidRPr="00EA19F6">
        <w:rPr>
          <w:sz w:val="24"/>
          <w:szCs w:val="24"/>
        </w:rPr>
        <w:t>备注</w:t>
      </w:r>
      <w:r>
        <w:rPr>
          <w:rFonts w:hint="eastAsia"/>
          <w:sz w:val="24"/>
          <w:szCs w:val="24"/>
        </w:rPr>
        <w:t>”</w:t>
      </w:r>
      <w:r w:rsidR="00F04424" w:rsidRPr="00EA19F6">
        <w:rPr>
          <w:sz w:val="24"/>
          <w:szCs w:val="24"/>
        </w:rPr>
        <w:t>供</w:t>
      </w:r>
      <w:r w:rsidR="00796637" w:rsidRPr="00EA19F6">
        <w:rPr>
          <w:sz w:val="24"/>
          <w:szCs w:val="24"/>
        </w:rPr>
        <w:t>用户填写对施工计划的其他说明。</w:t>
      </w:r>
    </w:p>
    <w:p w:rsidR="00796637"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lastRenderedPageBreak/>
        <w:drawing>
          <wp:inline distT="0" distB="0" distL="0" distR="0">
            <wp:extent cx="4543425" cy="13144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3425" cy="1314450"/>
                    </a:xfrm>
                    <a:prstGeom prst="rect">
                      <a:avLst/>
                    </a:prstGeom>
                    <a:noFill/>
                    <a:ln>
                      <a:noFill/>
                    </a:ln>
                  </pic:spPr>
                </pic:pic>
              </a:graphicData>
            </a:graphic>
          </wp:inline>
        </w:drawing>
      </w:r>
    </w:p>
    <w:p w:rsidR="00796637" w:rsidRPr="00EA19F6" w:rsidRDefault="001501EE">
      <w:pPr>
        <w:pStyle w:val="af8"/>
        <w:jc w:val="center"/>
        <w:rPr>
          <w:rFonts w:ascii="Times New Roman" w:hAnsi="Times New Roman"/>
          <w:sz w:val="21"/>
          <w:szCs w:val="21"/>
        </w:rPr>
        <w:pPrChange w:id="797" w:author="微软用户" w:date="2014-07-21T17:05:00Z">
          <w:pPr>
            <w:pStyle w:val="af7"/>
            <w:spacing w:afterLines="0" w:line="360" w:lineRule="auto"/>
          </w:pPr>
        </w:pPrChange>
      </w:pPr>
      <w:bookmarkStart w:id="798" w:name="_Ref393723015"/>
      <w:ins w:id="799" w:author="微软用户" w:date="2014-07-21T16:21:00Z">
        <w:r>
          <w:t>图</w:t>
        </w:r>
        <w:r>
          <w:t xml:space="preserve">3- </w:t>
        </w:r>
        <w:r>
          <w:fldChar w:fldCharType="begin"/>
        </w:r>
        <w:r>
          <w:instrText xml:space="preserve"> SEQ </w:instrText>
        </w:r>
        <w:r>
          <w:instrText>图</w:instrText>
        </w:r>
        <w:r>
          <w:instrText xml:space="preserve">3- \* ARABIC </w:instrText>
        </w:r>
      </w:ins>
      <w:r>
        <w:fldChar w:fldCharType="separate"/>
      </w:r>
      <w:ins w:id="800" w:author="微软用户" w:date="2014-07-21T17:03:00Z">
        <w:r w:rsidR="003202FC">
          <w:rPr>
            <w:noProof/>
          </w:rPr>
          <w:t>21</w:t>
        </w:r>
      </w:ins>
      <w:ins w:id="801" w:author="微软用户" w:date="2014-07-21T16:21:00Z">
        <w:r>
          <w:fldChar w:fldCharType="end"/>
        </w:r>
      </w:ins>
      <w:bookmarkEnd w:id="798"/>
      <w:del w:id="802" w:author="微软用户" w:date="2014-07-21T16:21:00Z">
        <w:r w:rsidR="00796637" w:rsidRPr="00EA19F6" w:rsidDel="001501EE">
          <w:rPr>
            <w:rFonts w:ascii="Times New Roman" w:hAnsi="Times New Roman"/>
            <w:sz w:val="21"/>
            <w:szCs w:val="21"/>
          </w:rPr>
          <w:delText>图</w:delText>
        </w:r>
        <w:r w:rsidR="00796637" w:rsidRPr="00EA19F6" w:rsidDel="001501EE">
          <w:rPr>
            <w:rFonts w:ascii="Times New Roman" w:hAnsi="Times New Roman"/>
            <w:sz w:val="21"/>
            <w:szCs w:val="21"/>
          </w:rPr>
          <w:delText>3.2</w:delText>
        </w:r>
        <w:r w:rsidR="00232F06" w:rsidRPr="00EA19F6" w:rsidDel="001501EE">
          <w:rPr>
            <w:rFonts w:ascii="Times New Roman" w:hAnsi="Times New Roman"/>
            <w:sz w:val="21"/>
            <w:szCs w:val="21"/>
          </w:rPr>
          <w:delText>1</w:delText>
        </w:r>
        <w:r w:rsidR="00796637" w:rsidRPr="00EA19F6" w:rsidDel="001501EE">
          <w:rPr>
            <w:rFonts w:ascii="Times New Roman" w:hAnsi="Times New Roman"/>
            <w:sz w:val="21"/>
            <w:szCs w:val="21"/>
          </w:rPr>
          <w:delText xml:space="preserve"> </w:delText>
        </w:r>
      </w:del>
      <w:r w:rsidR="00796637" w:rsidRPr="00EA19F6">
        <w:rPr>
          <w:rFonts w:ascii="Times New Roman" w:hAnsi="Times New Roman"/>
          <w:sz w:val="21"/>
          <w:szCs w:val="21"/>
        </w:rPr>
        <w:t>施工负责人</w:t>
      </w:r>
      <w:r w:rsidR="00EE20A6" w:rsidRPr="00EA19F6">
        <w:rPr>
          <w:rFonts w:ascii="Times New Roman" w:hAnsi="Times New Roman"/>
          <w:sz w:val="21"/>
          <w:szCs w:val="21"/>
        </w:rPr>
        <w:t>填写</w:t>
      </w:r>
    </w:p>
    <w:p w:rsidR="00143708" w:rsidRPr="00EA19F6" w:rsidRDefault="00762BAC" w:rsidP="00762BAC">
      <w:pPr>
        <w:pStyle w:val="2"/>
        <w:rPr>
          <w:rFonts w:ascii="Times New Roman" w:hAnsi="Times New Roman"/>
        </w:rPr>
      </w:pPr>
      <w:bookmarkStart w:id="803" w:name="_Toc374089114"/>
      <w:bookmarkStart w:id="804" w:name="_Toc374623962"/>
      <w:bookmarkStart w:id="805" w:name="_Toc374624496"/>
      <w:bookmarkStart w:id="806" w:name="_Toc393727839"/>
      <w:r w:rsidRPr="00EA19F6">
        <w:rPr>
          <w:rFonts w:ascii="Times New Roman" w:hAnsi="Times New Roman"/>
        </w:rPr>
        <w:t>计划模板</w:t>
      </w:r>
      <w:bookmarkEnd w:id="803"/>
      <w:bookmarkEnd w:id="804"/>
      <w:bookmarkEnd w:id="805"/>
      <w:bookmarkEnd w:id="806"/>
    </w:p>
    <w:p w:rsidR="00762BAC" w:rsidRPr="00EA19F6" w:rsidRDefault="00762BAC" w:rsidP="00762BAC">
      <w:pPr>
        <w:pStyle w:val="3"/>
        <w:rPr>
          <w:rFonts w:eastAsia="宋体"/>
        </w:rPr>
      </w:pPr>
      <w:bookmarkStart w:id="807" w:name="_Toc374089115"/>
      <w:bookmarkStart w:id="808" w:name="_Toc374623963"/>
      <w:bookmarkStart w:id="809" w:name="_Toc374624497"/>
      <w:bookmarkStart w:id="810" w:name="_Toc393727840"/>
      <w:r w:rsidRPr="00EA19F6">
        <w:rPr>
          <w:rFonts w:eastAsia="宋体"/>
        </w:rPr>
        <w:t>保存模板</w:t>
      </w:r>
      <w:bookmarkEnd w:id="807"/>
      <w:bookmarkEnd w:id="808"/>
      <w:bookmarkEnd w:id="809"/>
      <w:bookmarkEnd w:id="810"/>
    </w:p>
    <w:p w:rsidR="00280105" w:rsidRPr="00EA19F6" w:rsidRDefault="00280105" w:rsidP="007B4EC9">
      <w:pPr>
        <w:pStyle w:val="ab"/>
        <w:ind w:firstLine="508"/>
      </w:pPr>
      <w:r w:rsidRPr="00EA19F6">
        <w:t>计划模板允许保存一条不完整的计划，将需要保存在模板中的计划要素填写完毕后，点击页面底部的</w:t>
      </w:r>
      <w:r w:rsidR="001303DB">
        <w:rPr>
          <w:rFonts w:hint="eastAsia"/>
        </w:rPr>
        <w:t>“</w:t>
      </w:r>
      <w:r w:rsidRPr="00EA19F6">
        <w:t>保存模板</w:t>
      </w:r>
      <w:r w:rsidR="001303DB">
        <w:rPr>
          <w:rFonts w:hint="eastAsia"/>
        </w:rPr>
        <w:t>”</w:t>
      </w:r>
      <w:r w:rsidRPr="00EA19F6">
        <w:t>按钮，将弹出如</w:t>
      </w:r>
      <w:ins w:id="811" w:author="微软用户" w:date="2014-07-21T16:21:00Z">
        <w:r w:rsidR="00963D1A">
          <w:fldChar w:fldCharType="begin"/>
        </w:r>
        <w:r w:rsidR="00963D1A">
          <w:instrText xml:space="preserve"> REF _Ref393723039 \h </w:instrText>
        </w:r>
      </w:ins>
      <w:r w:rsidR="00963D1A">
        <w:fldChar w:fldCharType="separate"/>
      </w:r>
      <w:ins w:id="812" w:author="微软用户" w:date="2014-07-21T16:21:00Z">
        <w:r w:rsidR="00963D1A">
          <w:t>图</w:t>
        </w:r>
        <w:r w:rsidR="00963D1A">
          <w:t xml:space="preserve">3- </w:t>
        </w:r>
        <w:r w:rsidR="00963D1A">
          <w:rPr>
            <w:noProof/>
          </w:rPr>
          <w:t>22</w:t>
        </w:r>
        <w:r w:rsidR="00963D1A">
          <w:fldChar w:fldCharType="end"/>
        </w:r>
      </w:ins>
      <w:del w:id="813" w:author="微软用户" w:date="2014-07-21T16:21:00Z">
        <w:r w:rsidRPr="00EA19F6" w:rsidDel="00963D1A">
          <w:delText>图</w:delText>
        </w:r>
        <w:r w:rsidRPr="00EA19F6" w:rsidDel="00963D1A">
          <w:delText>3.</w:delText>
        </w:r>
        <w:r w:rsidR="00DF33A4" w:rsidRPr="00EA19F6" w:rsidDel="00963D1A">
          <w:delText>2</w:delText>
        </w:r>
        <w:r w:rsidR="00232F06" w:rsidRPr="00EA19F6" w:rsidDel="00963D1A">
          <w:delText>2</w:delText>
        </w:r>
      </w:del>
      <w:r w:rsidRPr="00EA19F6">
        <w:t>的对话框，输入模板名称即可。</w:t>
      </w:r>
    </w:p>
    <w:p w:rsidR="00280105" w:rsidRPr="00EA19F6" w:rsidRDefault="00280105" w:rsidP="00D84E40">
      <w:pPr>
        <w:numPr>
          <w:ilvl w:val="0"/>
          <w:numId w:val="4"/>
        </w:numPr>
        <w:spacing w:line="420" w:lineRule="exact"/>
        <w:ind w:left="0" w:firstLineChars="200" w:firstLine="508"/>
        <w:rPr>
          <w:sz w:val="24"/>
          <w:szCs w:val="24"/>
        </w:rPr>
      </w:pPr>
      <w:r w:rsidRPr="00EA19F6">
        <w:rPr>
          <w:sz w:val="24"/>
          <w:szCs w:val="24"/>
        </w:rPr>
        <w:t>该操作会覆盖已存在的相同名称的模板。</w:t>
      </w:r>
    </w:p>
    <w:p w:rsidR="00280105" w:rsidRPr="00EA19F6" w:rsidRDefault="00280105" w:rsidP="00D84E40">
      <w:pPr>
        <w:numPr>
          <w:ilvl w:val="0"/>
          <w:numId w:val="4"/>
        </w:numPr>
        <w:spacing w:line="420" w:lineRule="exact"/>
        <w:ind w:left="0" w:firstLineChars="200" w:firstLine="508"/>
        <w:rPr>
          <w:sz w:val="24"/>
          <w:szCs w:val="24"/>
        </w:rPr>
      </w:pPr>
      <w:r w:rsidRPr="00EA19F6">
        <w:rPr>
          <w:sz w:val="24"/>
          <w:szCs w:val="24"/>
        </w:rPr>
        <w:t>模板与</w:t>
      </w:r>
      <w:r w:rsidR="00251FB8" w:rsidRPr="00EA19F6">
        <w:rPr>
          <w:sz w:val="24"/>
          <w:szCs w:val="24"/>
        </w:rPr>
        <w:t>用户</w:t>
      </w:r>
      <w:r w:rsidRPr="00EA19F6">
        <w:rPr>
          <w:sz w:val="24"/>
          <w:szCs w:val="24"/>
        </w:rPr>
        <w:t>绑定，</w:t>
      </w:r>
      <w:r w:rsidR="00251FB8" w:rsidRPr="00EA19F6">
        <w:rPr>
          <w:sz w:val="24"/>
          <w:szCs w:val="24"/>
        </w:rPr>
        <w:t>每个用户只能查看本用户</w:t>
      </w:r>
      <w:r w:rsidRPr="00EA19F6">
        <w:rPr>
          <w:sz w:val="24"/>
          <w:szCs w:val="24"/>
        </w:rPr>
        <w:t>创建的模板。</w:t>
      </w:r>
    </w:p>
    <w:p w:rsidR="00280105" w:rsidRPr="00EA19F6" w:rsidRDefault="00280105" w:rsidP="00D84E40">
      <w:pPr>
        <w:numPr>
          <w:ilvl w:val="0"/>
          <w:numId w:val="4"/>
        </w:numPr>
        <w:spacing w:line="420" w:lineRule="exact"/>
        <w:ind w:left="0" w:firstLineChars="200" w:firstLine="508"/>
        <w:rPr>
          <w:sz w:val="24"/>
          <w:szCs w:val="24"/>
        </w:rPr>
      </w:pPr>
      <w:r w:rsidRPr="00EA19F6">
        <w:rPr>
          <w:sz w:val="24"/>
          <w:szCs w:val="24"/>
        </w:rPr>
        <w:t>点击保存对话框以外的页面区域可取消当前操作。</w:t>
      </w:r>
    </w:p>
    <w:p w:rsidR="00280105"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267325" cy="17430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1743075"/>
                    </a:xfrm>
                    <a:prstGeom prst="rect">
                      <a:avLst/>
                    </a:prstGeom>
                    <a:noFill/>
                    <a:ln>
                      <a:noFill/>
                    </a:ln>
                  </pic:spPr>
                </pic:pic>
              </a:graphicData>
            </a:graphic>
          </wp:inline>
        </w:drawing>
      </w:r>
    </w:p>
    <w:p w:rsidR="00280105" w:rsidRPr="00EA19F6" w:rsidRDefault="001501EE">
      <w:pPr>
        <w:pStyle w:val="af8"/>
        <w:jc w:val="center"/>
        <w:rPr>
          <w:rFonts w:ascii="Times New Roman" w:hAnsi="Times New Roman"/>
          <w:sz w:val="21"/>
          <w:szCs w:val="21"/>
        </w:rPr>
        <w:pPrChange w:id="814" w:author="微软用户" w:date="2014-07-21T17:05:00Z">
          <w:pPr>
            <w:pStyle w:val="af7"/>
            <w:spacing w:afterLines="0" w:line="360" w:lineRule="auto"/>
          </w:pPr>
        </w:pPrChange>
      </w:pPr>
      <w:bookmarkStart w:id="815" w:name="_Ref393723039"/>
      <w:ins w:id="816" w:author="微软用户" w:date="2014-07-21T16:21:00Z">
        <w:r>
          <w:t>图</w:t>
        </w:r>
        <w:r>
          <w:t xml:space="preserve">3- </w:t>
        </w:r>
        <w:r>
          <w:fldChar w:fldCharType="begin"/>
        </w:r>
        <w:r>
          <w:instrText xml:space="preserve"> SEQ </w:instrText>
        </w:r>
        <w:r>
          <w:instrText>图</w:instrText>
        </w:r>
        <w:r>
          <w:instrText xml:space="preserve">3- \* ARABIC </w:instrText>
        </w:r>
      </w:ins>
      <w:r>
        <w:fldChar w:fldCharType="separate"/>
      </w:r>
      <w:ins w:id="817" w:author="微软用户" w:date="2014-07-21T17:03:00Z">
        <w:r w:rsidR="003202FC">
          <w:rPr>
            <w:noProof/>
          </w:rPr>
          <w:t>22</w:t>
        </w:r>
      </w:ins>
      <w:ins w:id="818" w:author="微软用户" w:date="2014-07-21T16:21:00Z">
        <w:r>
          <w:fldChar w:fldCharType="end"/>
        </w:r>
      </w:ins>
      <w:bookmarkEnd w:id="815"/>
      <w:del w:id="819" w:author="微软用户" w:date="2014-07-21T16:21:00Z">
        <w:r w:rsidR="00280105" w:rsidRPr="00EA19F6" w:rsidDel="00963D1A">
          <w:rPr>
            <w:rFonts w:ascii="Times New Roman" w:hAnsi="Times New Roman"/>
            <w:sz w:val="21"/>
            <w:szCs w:val="21"/>
          </w:rPr>
          <w:delText>图</w:delText>
        </w:r>
        <w:r w:rsidR="00280105" w:rsidRPr="00EA19F6" w:rsidDel="00963D1A">
          <w:rPr>
            <w:rFonts w:ascii="Times New Roman" w:hAnsi="Times New Roman"/>
            <w:sz w:val="21"/>
            <w:szCs w:val="21"/>
          </w:rPr>
          <w:delText>3.</w:delText>
        </w:r>
        <w:r w:rsidR="00251FB8" w:rsidRPr="00EA19F6" w:rsidDel="00963D1A">
          <w:rPr>
            <w:rFonts w:ascii="Times New Roman" w:hAnsi="Times New Roman"/>
            <w:sz w:val="21"/>
            <w:szCs w:val="21"/>
          </w:rPr>
          <w:delText>2</w:delText>
        </w:r>
        <w:r w:rsidR="00232F06" w:rsidRPr="00EA19F6" w:rsidDel="00963D1A">
          <w:rPr>
            <w:rFonts w:ascii="Times New Roman" w:hAnsi="Times New Roman"/>
            <w:sz w:val="21"/>
            <w:szCs w:val="21"/>
          </w:rPr>
          <w:delText>2</w:delText>
        </w:r>
      </w:del>
      <w:r w:rsidR="00280105" w:rsidRPr="00EA19F6">
        <w:rPr>
          <w:rFonts w:ascii="Times New Roman" w:hAnsi="Times New Roman"/>
          <w:sz w:val="21"/>
          <w:szCs w:val="21"/>
        </w:rPr>
        <w:t xml:space="preserve"> </w:t>
      </w:r>
      <w:r w:rsidR="00280105" w:rsidRPr="00EA19F6">
        <w:rPr>
          <w:rFonts w:ascii="Times New Roman" w:hAnsi="Times New Roman"/>
          <w:sz w:val="21"/>
          <w:szCs w:val="21"/>
        </w:rPr>
        <w:t>保存模板</w:t>
      </w:r>
    </w:p>
    <w:p w:rsidR="00762BAC" w:rsidRPr="00EA19F6" w:rsidRDefault="00280105" w:rsidP="00280105">
      <w:pPr>
        <w:pStyle w:val="3"/>
        <w:rPr>
          <w:rFonts w:eastAsia="宋体"/>
        </w:rPr>
      </w:pPr>
      <w:bookmarkStart w:id="820" w:name="_Toc374089116"/>
      <w:bookmarkStart w:id="821" w:name="_Toc374623964"/>
      <w:bookmarkStart w:id="822" w:name="_Toc374624498"/>
      <w:bookmarkStart w:id="823" w:name="_Toc393727841"/>
      <w:r w:rsidRPr="00EA19F6">
        <w:rPr>
          <w:rFonts w:eastAsia="宋体"/>
        </w:rPr>
        <w:t>加载模板</w:t>
      </w:r>
      <w:bookmarkEnd w:id="820"/>
      <w:bookmarkEnd w:id="821"/>
      <w:bookmarkEnd w:id="822"/>
      <w:bookmarkEnd w:id="823"/>
    </w:p>
    <w:p w:rsidR="00280105" w:rsidRPr="00EA19F6" w:rsidRDefault="00280105" w:rsidP="007B4EC9">
      <w:pPr>
        <w:pStyle w:val="ab"/>
        <w:ind w:firstLine="508"/>
      </w:pPr>
      <w:r w:rsidRPr="00EA19F6">
        <w:t>点击在页面标题旁边的</w:t>
      </w:r>
      <w:r w:rsidR="001303DB">
        <w:rPr>
          <w:rFonts w:hint="eastAsia"/>
        </w:rPr>
        <w:t>“</w:t>
      </w:r>
      <w:r w:rsidRPr="00EA19F6">
        <w:t>加载模板</w:t>
      </w:r>
      <w:r w:rsidR="001303DB">
        <w:rPr>
          <w:rFonts w:hint="eastAsia"/>
        </w:rPr>
        <w:t>”</w:t>
      </w:r>
      <w:r w:rsidRPr="00EA19F6">
        <w:t>按钮，系统将弹出模板列表界面，如</w:t>
      </w:r>
      <w:ins w:id="824" w:author="微软用户" w:date="2014-07-21T16:22:00Z">
        <w:r w:rsidR="00963D1A">
          <w:fldChar w:fldCharType="begin"/>
        </w:r>
        <w:r w:rsidR="00963D1A">
          <w:instrText xml:space="preserve"> REF _Ref393723100 \h </w:instrText>
        </w:r>
      </w:ins>
      <w:r w:rsidR="00963D1A">
        <w:fldChar w:fldCharType="separate"/>
      </w:r>
      <w:ins w:id="825" w:author="微软用户" w:date="2014-07-21T16:22:00Z">
        <w:r w:rsidR="00963D1A">
          <w:t>图</w:t>
        </w:r>
        <w:r w:rsidR="00963D1A">
          <w:t xml:space="preserve">3- </w:t>
        </w:r>
        <w:r w:rsidR="00963D1A">
          <w:rPr>
            <w:noProof/>
          </w:rPr>
          <w:t>23</w:t>
        </w:r>
        <w:r w:rsidR="00963D1A">
          <w:fldChar w:fldCharType="end"/>
        </w:r>
      </w:ins>
      <w:del w:id="826" w:author="微软用户" w:date="2014-07-21T16:22:00Z">
        <w:r w:rsidRPr="00EA19F6" w:rsidDel="00963D1A">
          <w:delText>图</w:delText>
        </w:r>
        <w:r w:rsidRPr="00EA19F6" w:rsidDel="00963D1A">
          <w:delText>3.</w:delText>
        </w:r>
        <w:r w:rsidR="00DF33A4" w:rsidRPr="00EA19F6" w:rsidDel="00963D1A">
          <w:delText>2</w:delText>
        </w:r>
        <w:r w:rsidR="00232F06" w:rsidRPr="00EA19F6" w:rsidDel="00963D1A">
          <w:delText>3</w:delText>
        </w:r>
      </w:del>
      <w:r w:rsidR="00232F06" w:rsidRPr="00EA19F6">
        <w:t>所示</w:t>
      </w:r>
      <w:r w:rsidRPr="00EA19F6">
        <w:t>。</w:t>
      </w:r>
    </w:p>
    <w:p w:rsidR="00280105" w:rsidRPr="00EA19F6" w:rsidRDefault="00280105" w:rsidP="00232F06">
      <w:pPr>
        <w:numPr>
          <w:ilvl w:val="0"/>
          <w:numId w:val="4"/>
        </w:numPr>
        <w:spacing w:line="420" w:lineRule="exact"/>
        <w:ind w:left="0" w:firstLineChars="200" w:firstLine="508"/>
        <w:rPr>
          <w:sz w:val="24"/>
          <w:szCs w:val="24"/>
        </w:rPr>
      </w:pPr>
      <w:r w:rsidRPr="00EA19F6">
        <w:rPr>
          <w:sz w:val="24"/>
          <w:szCs w:val="24"/>
        </w:rPr>
        <w:t>若当前用户还没有创建任何模板，系统将提示</w:t>
      </w:r>
      <w:r w:rsidR="001253FF">
        <w:rPr>
          <w:rFonts w:hint="eastAsia"/>
          <w:sz w:val="24"/>
          <w:szCs w:val="24"/>
        </w:rPr>
        <w:t>“</w:t>
      </w:r>
      <w:r w:rsidRPr="00EA19F6">
        <w:rPr>
          <w:sz w:val="24"/>
          <w:szCs w:val="24"/>
        </w:rPr>
        <w:t>尚未创建任何模板</w:t>
      </w:r>
      <w:r w:rsidR="001253FF">
        <w:rPr>
          <w:rFonts w:hint="eastAsia"/>
          <w:sz w:val="24"/>
          <w:szCs w:val="24"/>
        </w:rPr>
        <w:t>”</w:t>
      </w:r>
      <w:r w:rsidRPr="00EA19F6">
        <w:rPr>
          <w:sz w:val="24"/>
          <w:szCs w:val="24"/>
        </w:rPr>
        <w:t>，可依照</w:t>
      </w:r>
      <w:r w:rsidRPr="00EA19F6">
        <w:rPr>
          <w:sz w:val="24"/>
          <w:szCs w:val="24"/>
        </w:rPr>
        <w:t>3.3.1</w:t>
      </w:r>
      <w:r w:rsidRPr="00EA19F6">
        <w:rPr>
          <w:sz w:val="24"/>
          <w:szCs w:val="24"/>
        </w:rPr>
        <w:t>节创建模板后再进行加载。</w:t>
      </w:r>
    </w:p>
    <w:p w:rsidR="00280105" w:rsidRPr="00EA19F6" w:rsidRDefault="00280105" w:rsidP="00232F06">
      <w:pPr>
        <w:numPr>
          <w:ilvl w:val="0"/>
          <w:numId w:val="4"/>
        </w:numPr>
        <w:spacing w:line="420" w:lineRule="exact"/>
        <w:ind w:left="0" w:firstLineChars="200" w:firstLine="508"/>
        <w:rPr>
          <w:sz w:val="24"/>
          <w:szCs w:val="24"/>
        </w:rPr>
      </w:pPr>
      <w:r w:rsidRPr="00EA19F6">
        <w:rPr>
          <w:sz w:val="24"/>
          <w:szCs w:val="24"/>
        </w:rPr>
        <w:t>点击需要加载的模板名称即可加载模板。</w:t>
      </w:r>
    </w:p>
    <w:p w:rsidR="00280105" w:rsidRPr="00EA19F6" w:rsidRDefault="00280105" w:rsidP="00232F06">
      <w:pPr>
        <w:numPr>
          <w:ilvl w:val="0"/>
          <w:numId w:val="4"/>
        </w:numPr>
        <w:spacing w:line="420" w:lineRule="exact"/>
        <w:ind w:left="0" w:firstLineChars="200" w:firstLine="508"/>
        <w:rPr>
          <w:sz w:val="24"/>
          <w:szCs w:val="24"/>
        </w:rPr>
      </w:pPr>
      <w:r w:rsidRPr="00EA19F6">
        <w:rPr>
          <w:sz w:val="24"/>
          <w:szCs w:val="24"/>
        </w:rPr>
        <w:lastRenderedPageBreak/>
        <w:t>点击模板后面的</w:t>
      </w:r>
      <w:r w:rsidR="001253FF">
        <w:rPr>
          <w:rFonts w:hint="eastAsia"/>
          <w:sz w:val="24"/>
          <w:szCs w:val="24"/>
        </w:rPr>
        <w:t>“</w:t>
      </w:r>
      <w:r w:rsidR="001253FF">
        <w:rPr>
          <w:sz w:val="24"/>
          <w:szCs w:val="24"/>
        </w:rPr>
        <w:t>×</w:t>
      </w:r>
      <w:r w:rsidR="001253FF">
        <w:rPr>
          <w:rFonts w:hint="eastAsia"/>
          <w:sz w:val="24"/>
          <w:szCs w:val="24"/>
        </w:rPr>
        <w:t>”</w:t>
      </w:r>
      <w:r w:rsidRPr="00EA19F6">
        <w:rPr>
          <w:sz w:val="24"/>
          <w:szCs w:val="24"/>
        </w:rPr>
        <w:t>按钮即可删除模板。</w:t>
      </w:r>
    </w:p>
    <w:p w:rsidR="00280105" w:rsidRPr="00EA19F6" w:rsidRDefault="00280105" w:rsidP="00232F06">
      <w:pPr>
        <w:numPr>
          <w:ilvl w:val="0"/>
          <w:numId w:val="4"/>
        </w:numPr>
        <w:spacing w:line="420" w:lineRule="exact"/>
        <w:ind w:left="0" w:firstLineChars="200" w:firstLine="508"/>
        <w:rPr>
          <w:sz w:val="24"/>
          <w:szCs w:val="24"/>
        </w:rPr>
      </w:pPr>
      <w:r w:rsidRPr="00EA19F6">
        <w:rPr>
          <w:sz w:val="24"/>
          <w:szCs w:val="24"/>
        </w:rPr>
        <w:t>点击保存对话框以外的页面区域可取消当前操作。</w:t>
      </w:r>
    </w:p>
    <w:p w:rsidR="00280105"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24574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2457450"/>
                    </a:xfrm>
                    <a:prstGeom prst="rect">
                      <a:avLst/>
                    </a:prstGeom>
                    <a:noFill/>
                    <a:ln>
                      <a:noFill/>
                    </a:ln>
                  </pic:spPr>
                </pic:pic>
              </a:graphicData>
            </a:graphic>
          </wp:inline>
        </w:drawing>
      </w:r>
    </w:p>
    <w:p w:rsidR="00280105" w:rsidRPr="00EA19F6" w:rsidRDefault="00963D1A">
      <w:pPr>
        <w:pStyle w:val="af8"/>
        <w:jc w:val="center"/>
        <w:rPr>
          <w:rFonts w:ascii="Times New Roman" w:hAnsi="Times New Roman"/>
          <w:sz w:val="21"/>
          <w:szCs w:val="21"/>
        </w:rPr>
        <w:pPrChange w:id="827" w:author="微软用户" w:date="2014-07-21T17:05:00Z">
          <w:pPr>
            <w:pStyle w:val="af7"/>
            <w:spacing w:afterLines="0" w:line="360" w:lineRule="auto"/>
          </w:pPr>
        </w:pPrChange>
      </w:pPr>
      <w:bookmarkStart w:id="828" w:name="_Ref393723100"/>
      <w:ins w:id="829" w:author="微软用户" w:date="2014-07-21T16:22:00Z">
        <w:r>
          <w:t>图</w:t>
        </w:r>
        <w:r>
          <w:t xml:space="preserve">3- </w:t>
        </w:r>
        <w:r>
          <w:fldChar w:fldCharType="begin"/>
        </w:r>
        <w:r>
          <w:instrText xml:space="preserve"> SEQ </w:instrText>
        </w:r>
        <w:r>
          <w:instrText>图</w:instrText>
        </w:r>
        <w:r>
          <w:instrText xml:space="preserve">3- \* ARABIC </w:instrText>
        </w:r>
      </w:ins>
      <w:r>
        <w:fldChar w:fldCharType="separate"/>
      </w:r>
      <w:ins w:id="830" w:author="微软用户" w:date="2014-07-21T17:03:00Z">
        <w:r w:rsidR="003202FC">
          <w:rPr>
            <w:noProof/>
          </w:rPr>
          <w:t>23</w:t>
        </w:r>
      </w:ins>
      <w:ins w:id="831" w:author="微软用户" w:date="2014-07-21T16:22:00Z">
        <w:r>
          <w:fldChar w:fldCharType="end"/>
        </w:r>
      </w:ins>
      <w:bookmarkEnd w:id="828"/>
      <w:del w:id="832" w:author="微软用户" w:date="2014-07-21T16:22:00Z">
        <w:r w:rsidR="00280105" w:rsidRPr="00EA19F6" w:rsidDel="00963D1A">
          <w:rPr>
            <w:rFonts w:ascii="Times New Roman" w:hAnsi="Times New Roman"/>
            <w:sz w:val="21"/>
            <w:szCs w:val="21"/>
          </w:rPr>
          <w:delText>图</w:delText>
        </w:r>
        <w:r w:rsidR="00280105" w:rsidRPr="00EA19F6" w:rsidDel="00963D1A">
          <w:rPr>
            <w:rFonts w:ascii="Times New Roman" w:hAnsi="Times New Roman"/>
            <w:sz w:val="21"/>
            <w:szCs w:val="21"/>
          </w:rPr>
          <w:delText>3.</w:delText>
        </w:r>
        <w:r w:rsidR="00A84020" w:rsidRPr="00EA19F6" w:rsidDel="00963D1A">
          <w:rPr>
            <w:rFonts w:ascii="Times New Roman" w:hAnsi="Times New Roman"/>
            <w:sz w:val="21"/>
            <w:szCs w:val="21"/>
          </w:rPr>
          <w:delText>2</w:delText>
        </w:r>
        <w:r w:rsidR="00B7570A" w:rsidRPr="00EA19F6" w:rsidDel="00963D1A">
          <w:rPr>
            <w:rFonts w:ascii="Times New Roman" w:hAnsi="Times New Roman"/>
            <w:sz w:val="21"/>
            <w:szCs w:val="21"/>
          </w:rPr>
          <w:delText>3</w:delText>
        </w:r>
        <w:r w:rsidR="004670F1" w:rsidRPr="00EA19F6" w:rsidDel="00963D1A">
          <w:rPr>
            <w:rFonts w:ascii="Times New Roman" w:hAnsi="Times New Roman"/>
            <w:sz w:val="21"/>
            <w:szCs w:val="21"/>
          </w:rPr>
          <w:delText xml:space="preserve"> </w:delText>
        </w:r>
      </w:del>
      <w:r w:rsidR="00280105" w:rsidRPr="00EA19F6">
        <w:rPr>
          <w:rFonts w:ascii="Times New Roman" w:hAnsi="Times New Roman"/>
          <w:sz w:val="21"/>
          <w:szCs w:val="21"/>
        </w:rPr>
        <w:t>加载模板</w:t>
      </w:r>
    </w:p>
    <w:p w:rsidR="00280105" w:rsidRPr="00EA19F6" w:rsidRDefault="00087B68" w:rsidP="007F48E5">
      <w:pPr>
        <w:pStyle w:val="2"/>
        <w:rPr>
          <w:rFonts w:ascii="Times New Roman" w:hAnsi="Times New Roman"/>
        </w:rPr>
      </w:pPr>
      <w:bookmarkStart w:id="833" w:name="_Toc374089117"/>
      <w:bookmarkStart w:id="834" w:name="_Toc374623965"/>
      <w:bookmarkStart w:id="835" w:name="_Toc374624499"/>
      <w:bookmarkStart w:id="836" w:name="_Toc393727842"/>
      <w:r w:rsidRPr="00EA19F6">
        <w:rPr>
          <w:rFonts w:ascii="Times New Roman" w:hAnsi="Times New Roman"/>
        </w:rPr>
        <w:t>计划</w:t>
      </w:r>
      <w:r w:rsidR="007F48E5" w:rsidRPr="00EA19F6">
        <w:rPr>
          <w:rFonts w:ascii="Times New Roman" w:hAnsi="Times New Roman"/>
        </w:rPr>
        <w:t>上报</w:t>
      </w:r>
      <w:bookmarkEnd w:id="833"/>
      <w:bookmarkEnd w:id="834"/>
      <w:bookmarkEnd w:id="835"/>
      <w:bookmarkEnd w:id="836"/>
    </w:p>
    <w:p w:rsidR="007F48E5" w:rsidRPr="00EA19F6" w:rsidRDefault="007F48E5" w:rsidP="007B4EC9">
      <w:pPr>
        <w:pStyle w:val="ab"/>
        <w:ind w:firstLine="508"/>
      </w:pPr>
      <w:r w:rsidRPr="00EA19F6">
        <w:t>计划成功填写后，若需要上报给其他部门处理，会在计划上报页面中的</w:t>
      </w:r>
      <w:r w:rsidR="001253FF">
        <w:rPr>
          <w:rFonts w:hint="eastAsia"/>
        </w:rPr>
        <w:t>“</w:t>
      </w:r>
      <w:r w:rsidRPr="00EA19F6">
        <w:t>待上报计划</w:t>
      </w:r>
      <w:r w:rsidR="001253FF">
        <w:rPr>
          <w:rFonts w:hint="eastAsia"/>
        </w:rPr>
        <w:t>”</w:t>
      </w:r>
      <w:r w:rsidRPr="00EA19F6">
        <w:t>一栏里列出。选择计划后点击</w:t>
      </w:r>
      <w:r w:rsidR="0008104C">
        <w:rPr>
          <w:rFonts w:hint="eastAsia"/>
        </w:rPr>
        <w:t>“</w:t>
      </w:r>
      <w:r w:rsidRPr="00EA19F6">
        <w:t>上报</w:t>
      </w:r>
      <w:r w:rsidR="0008104C">
        <w:rPr>
          <w:rFonts w:hint="eastAsia"/>
        </w:rPr>
        <w:t>”</w:t>
      </w:r>
      <w:r w:rsidRPr="00EA19F6">
        <w:t>按钮执行上报操作。</w:t>
      </w:r>
    </w:p>
    <w:p w:rsidR="004670F1" w:rsidRPr="00EA19F6" w:rsidRDefault="007F48E5" w:rsidP="007B4EC9">
      <w:pPr>
        <w:pStyle w:val="ab"/>
        <w:ind w:firstLine="508"/>
      </w:pPr>
      <w:r w:rsidRPr="00EA19F6">
        <w:t>若计划被驳回，会在计划上报页面的</w:t>
      </w:r>
      <w:r w:rsidR="001253FF">
        <w:rPr>
          <w:rFonts w:hint="eastAsia"/>
        </w:rPr>
        <w:t>“</w:t>
      </w:r>
      <w:r w:rsidRPr="00EA19F6">
        <w:t>被驳回计划</w:t>
      </w:r>
      <w:r w:rsidR="001253FF">
        <w:rPr>
          <w:rFonts w:hint="eastAsia"/>
        </w:rPr>
        <w:t>”</w:t>
      </w:r>
      <w:r w:rsidRPr="00EA19F6">
        <w:t>一栏里列出，对计划进行必要的调整后可执行</w:t>
      </w:r>
      <w:r w:rsidR="001253FF">
        <w:rPr>
          <w:rFonts w:hint="eastAsia"/>
        </w:rPr>
        <w:t>“</w:t>
      </w:r>
      <w:r w:rsidRPr="00EA19F6">
        <w:t>重新上报</w:t>
      </w:r>
      <w:r w:rsidR="001253FF">
        <w:rPr>
          <w:rFonts w:hint="eastAsia"/>
        </w:rPr>
        <w:t>”</w:t>
      </w:r>
      <w:r w:rsidRPr="00EA19F6">
        <w:t>，或直接将不再需要的计划删除。</w:t>
      </w:r>
      <w:r w:rsidR="00371AE5" w:rsidRPr="00EA19F6">
        <w:t>在上报的时候可以选择对应岗位工程师，</w:t>
      </w:r>
      <w:r w:rsidR="004670F1" w:rsidRPr="00EA19F6">
        <w:t>计划上报页面如</w:t>
      </w:r>
      <w:ins w:id="837" w:author="微软用户" w:date="2014-07-21T16:23:00Z">
        <w:r w:rsidR="00963D1A">
          <w:fldChar w:fldCharType="begin"/>
        </w:r>
        <w:r w:rsidR="00963D1A">
          <w:instrText xml:space="preserve"> REF _Ref393723114 \h </w:instrText>
        </w:r>
      </w:ins>
      <w:r w:rsidR="00963D1A">
        <w:fldChar w:fldCharType="separate"/>
      </w:r>
      <w:ins w:id="838" w:author="微软用户" w:date="2014-07-21T16:23:00Z">
        <w:r w:rsidR="00963D1A">
          <w:t>图</w:t>
        </w:r>
        <w:r w:rsidR="00963D1A">
          <w:t xml:space="preserve">3- </w:t>
        </w:r>
        <w:r w:rsidR="00963D1A">
          <w:rPr>
            <w:noProof/>
          </w:rPr>
          <w:t>24</w:t>
        </w:r>
        <w:r w:rsidR="00963D1A">
          <w:fldChar w:fldCharType="end"/>
        </w:r>
      </w:ins>
      <w:del w:id="839" w:author="微软用户" w:date="2014-07-21T16:23:00Z">
        <w:r w:rsidR="004670F1" w:rsidRPr="00EA19F6" w:rsidDel="00963D1A">
          <w:delText>图</w:delText>
        </w:r>
        <w:r w:rsidR="00A84020" w:rsidRPr="00EA19F6" w:rsidDel="00963D1A">
          <w:delText>3.2</w:delText>
        </w:r>
        <w:r w:rsidR="00B7570A" w:rsidRPr="00EA19F6" w:rsidDel="00963D1A">
          <w:delText>4</w:delText>
        </w:r>
      </w:del>
      <w:r w:rsidR="004670F1" w:rsidRPr="00EA19F6">
        <w:t>所示。</w:t>
      </w:r>
    </w:p>
    <w:p w:rsidR="007F48E5"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391150" cy="1524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7F48E5" w:rsidRPr="00EA19F6" w:rsidRDefault="00963D1A">
      <w:pPr>
        <w:pStyle w:val="af8"/>
        <w:jc w:val="center"/>
        <w:rPr>
          <w:rFonts w:ascii="Times New Roman" w:hAnsi="Times New Roman"/>
          <w:sz w:val="21"/>
          <w:szCs w:val="21"/>
        </w:rPr>
        <w:pPrChange w:id="840" w:author="微软用户" w:date="2014-07-21T17:05:00Z">
          <w:pPr>
            <w:pStyle w:val="af7"/>
            <w:spacing w:afterLines="0" w:line="360" w:lineRule="auto"/>
          </w:pPr>
        </w:pPrChange>
      </w:pPr>
      <w:bookmarkStart w:id="841" w:name="_Ref393723114"/>
      <w:ins w:id="842" w:author="微软用户" w:date="2014-07-21T16:22:00Z">
        <w:r>
          <w:t>图</w:t>
        </w:r>
        <w:r>
          <w:t xml:space="preserve">3- </w:t>
        </w:r>
        <w:r>
          <w:fldChar w:fldCharType="begin"/>
        </w:r>
        <w:r>
          <w:instrText xml:space="preserve"> SEQ </w:instrText>
        </w:r>
        <w:r>
          <w:instrText>图</w:instrText>
        </w:r>
        <w:r>
          <w:instrText xml:space="preserve">3- \* ARABIC </w:instrText>
        </w:r>
      </w:ins>
      <w:r>
        <w:fldChar w:fldCharType="separate"/>
      </w:r>
      <w:ins w:id="843" w:author="微软用户" w:date="2014-07-21T17:03:00Z">
        <w:r w:rsidR="003202FC">
          <w:rPr>
            <w:noProof/>
          </w:rPr>
          <w:t>24</w:t>
        </w:r>
      </w:ins>
      <w:ins w:id="844" w:author="微软用户" w:date="2014-07-21T16:22:00Z">
        <w:r>
          <w:fldChar w:fldCharType="end"/>
        </w:r>
      </w:ins>
      <w:bookmarkEnd w:id="841"/>
      <w:del w:id="845" w:author="微软用户" w:date="2014-07-21T16:23:00Z">
        <w:r w:rsidR="007F48E5" w:rsidRPr="00EA19F6" w:rsidDel="00963D1A">
          <w:rPr>
            <w:rFonts w:ascii="Times New Roman" w:hAnsi="Times New Roman"/>
            <w:sz w:val="21"/>
            <w:szCs w:val="21"/>
          </w:rPr>
          <w:delText>图</w:delText>
        </w:r>
        <w:r w:rsidR="007F48E5" w:rsidRPr="00EA19F6" w:rsidDel="00963D1A">
          <w:rPr>
            <w:rFonts w:ascii="Times New Roman" w:hAnsi="Times New Roman"/>
            <w:sz w:val="21"/>
            <w:szCs w:val="21"/>
          </w:rPr>
          <w:delText>3.</w:delText>
        </w:r>
        <w:r w:rsidR="004670F1" w:rsidRPr="00EA19F6" w:rsidDel="00963D1A">
          <w:rPr>
            <w:rFonts w:ascii="Times New Roman" w:hAnsi="Times New Roman"/>
            <w:sz w:val="21"/>
            <w:szCs w:val="21"/>
          </w:rPr>
          <w:delText>2</w:delText>
        </w:r>
        <w:r w:rsidR="00B7570A" w:rsidRPr="00EA19F6" w:rsidDel="00963D1A">
          <w:rPr>
            <w:rFonts w:ascii="Times New Roman" w:hAnsi="Times New Roman"/>
            <w:sz w:val="21"/>
            <w:szCs w:val="21"/>
          </w:rPr>
          <w:delText>4</w:delText>
        </w:r>
        <w:r w:rsidR="007F48E5" w:rsidRPr="00EA19F6" w:rsidDel="00963D1A">
          <w:rPr>
            <w:rFonts w:ascii="Times New Roman" w:hAnsi="Times New Roman"/>
            <w:sz w:val="21"/>
            <w:szCs w:val="21"/>
          </w:rPr>
          <w:delText xml:space="preserve"> </w:delText>
        </w:r>
      </w:del>
      <w:r w:rsidR="007F48E5" w:rsidRPr="00EA19F6">
        <w:rPr>
          <w:rFonts w:ascii="Times New Roman" w:hAnsi="Times New Roman"/>
          <w:sz w:val="21"/>
          <w:szCs w:val="21"/>
        </w:rPr>
        <w:t>计划上报界面</w:t>
      </w:r>
    </w:p>
    <w:p w:rsidR="00633324" w:rsidRPr="00633324" w:rsidRDefault="00633324">
      <w:pPr>
        <w:pStyle w:val="3"/>
        <w:rPr>
          <w:ins w:id="846" w:author="微软用户" w:date="2014-07-21T14:02:00Z"/>
          <w:rFonts w:eastAsiaTheme="minorEastAsia"/>
          <w:rPrChange w:id="847" w:author="微软用户" w:date="2014-07-21T14:02:00Z">
            <w:rPr>
              <w:ins w:id="848" w:author="微软用户" w:date="2014-07-21T14:02:00Z"/>
            </w:rPr>
          </w:rPrChange>
        </w:rPr>
        <w:pPrChange w:id="849" w:author="微软用户" w:date="2014-07-21T14:02:00Z">
          <w:pPr>
            <w:pStyle w:val="ab"/>
            <w:ind w:firstLine="508"/>
          </w:pPr>
        </w:pPrChange>
      </w:pPr>
      <w:bookmarkStart w:id="850" w:name="_Toc393727843"/>
      <w:ins w:id="851" w:author="微软用户" w:date="2014-07-21T14:02:00Z">
        <w:r>
          <w:rPr>
            <w:rFonts w:eastAsiaTheme="minorEastAsia" w:hint="eastAsia"/>
          </w:rPr>
          <w:t>周计划上报</w:t>
        </w:r>
        <w:bookmarkEnd w:id="850"/>
      </w:ins>
    </w:p>
    <w:p w:rsidR="00633324" w:rsidRDefault="001F3E77" w:rsidP="007B4EC9">
      <w:pPr>
        <w:pStyle w:val="ab"/>
        <w:ind w:firstLine="508"/>
        <w:rPr>
          <w:ins w:id="852" w:author="微软用户" w:date="2014-07-21T14:04:00Z"/>
        </w:rPr>
      </w:pPr>
      <w:ins w:id="853" w:author="微软用户" w:date="2014-07-21T11:18:00Z">
        <w:r>
          <w:rPr>
            <w:rFonts w:hint="eastAsia"/>
          </w:rPr>
          <w:t>周计划</w:t>
        </w:r>
      </w:ins>
      <w:r w:rsidR="00147679" w:rsidRPr="00EA19F6">
        <w:t>计划上报的流程是：工班（填写）</w:t>
      </w:r>
      <w:r w:rsidR="00147679" w:rsidRPr="00EA19F6">
        <w:t xml:space="preserve"> → </w:t>
      </w:r>
      <w:r w:rsidR="00FF5226" w:rsidRPr="00EA19F6">
        <w:t>技术管理岗</w:t>
      </w:r>
      <w:r w:rsidR="00147679" w:rsidRPr="00EA19F6">
        <w:t>（审批、上报）</w:t>
      </w:r>
      <w:r w:rsidR="00147679" w:rsidRPr="00EA19F6">
        <w:t xml:space="preserve"> → </w:t>
      </w:r>
      <w:r w:rsidR="00FF5226" w:rsidRPr="00EA19F6">
        <w:t>部门计划员</w:t>
      </w:r>
      <w:r w:rsidR="00147679" w:rsidRPr="00EA19F6">
        <w:t>（审批、申报）</w:t>
      </w:r>
      <w:del w:id="854" w:author="微软用户" w:date="2014-07-21T11:18:00Z">
        <w:r w:rsidR="00147679" w:rsidRPr="00EA19F6" w:rsidDel="001F3E77">
          <w:delText xml:space="preserve"> → </w:delText>
        </w:r>
        <w:r w:rsidR="00FF5226" w:rsidRPr="00EA19F6" w:rsidDel="001F3E77">
          <w:delText>施工管理岗公司计划员</w:delText>
        </w:r>
        <w:r w:rsidR="00147679" w:rsidRPr="00EA19F6" w:rsidDel="001F3E77">
          <w:delText>（审批）</w:delText>
        </w:r>
      </w:del>
      <w:ins w:id="855" w:author="微软用户" w:date="2014-07-21T14:02:00Z">
        <w:r w:rsidR="00633324">
          <w:rPr>
            <w:rFonts w:hint="eastAsia"/>
          </w:rPr>
          <w:t>；如</w:t>
        </w:r>
      </w:ins>
      <w:ins w:id="856" w:author="微软用户" w:date="2014-07-21T16:23:00Z">
        <w:r w:rsidR="00963D1A">
          <w:fldChar w:fldCharType="begin"/>
        </w:r>
        <w:r w:rsidR="00963D1A">
          <w:instrText xml:space="preserve"> </w:instrText>
        </w:r>
        <w:r w:rsidR="00963D1A">
          <w:rPr>
            <w:rFonts w:hint="eastAsia"/>
          </w:rPr>
          <w:instrText>REF _Ref393723167 \h</w:instrText>
        </w:r>
        <w:r w:rsidR="00963D1A">
          <w:instrText xml:space="preserve"> </w:instrText>
        </w:r>
      </w:ins>
      <w:r w:rsidR="00963D1A">
        <w:fldChar w:fldCharType="separate"/>
      </w:r>
      <w:ins w:id="857" w:author="微软用户" w:date="2014-07-21T16:23:00Z">
        <w:r w:rsidR="00963D1A">
          <w:rPr>
            <w:rFonts w:ascii="宋体" w:hAnsi="宋体" w:cs="宋体" w:hint="eastAsia"/>
          </w:rPr>
          <w:t>图</w:t>
        </w:r>
        <w:r w:rsidR="00963D1A">
          <w:t xml:space="preserve">3- </w:t>
        </w:r>
        <w:r w:rsidR="00963D1A">
          <w:rPr>
            <w:noProof/>
          </w:rPr>
          <w:t>25</w:t>
        </w:r>
        <w:r w:rsidR="00963D1A">
          <w:fldChar w:fldCharType="end"/>
        </w:r>
      </w:ins>
      <w:ins w:id="858" w:author="微软用户" w:date="2014-07-21T16:24:00Z">
        <w:r w:rsidR="00963D1A">
          <w:rPr>
            <w:rFonts w:hint="eastAsia"/>
          </w:rPr>
          <w:t>所示</w:t>
        </w:r>
      </w:ins>
      <w:ins w:id="859" w:author="微软用户" w:date="2014-07-21T14:02:00Z">
        <w:r w:rsidR="00633324">
          <w:rPr>
            <w:rFonts w:hint="eastAsia"/>
          </w:rPr>
          <w:t>：</w:t>
        </w:r>
      </w:ins>
    </w:p>
    <w:p w:rsidR="00633324" w:rsidRDefault="00633324" w:rsidP="006D665F">
      <w:pPr>
        <w:pStyle w:val="ab"/>
        <w:ind w:firstLine="508"/>
        <w:rPr>
          <w:ins w:id="860" w:author="微软用户" w:date="2014-07-21T14:04:00Z"/>
        </w:rPr>
      </w:pPr>
    </w:p>
    <w:p w:rsidR="006D665F" w:rsidRDefault="006D665F">
      <w:pPr>
        <w:pStyle w:val="af8"/>
        <w:jc w:val="center"/>
        <w:rPr>
          <w:ins w:id="861" w:author="微软用户" w:date="2014-07-21T17:30:00Z"/>
          <w:rFonts w:ascii="宋体" w:eastAsia="宋体" w:hAnsi="宋体" w:cs="宋体" w:hint="eastAsia"/>
        </w:rPr>
        <w:pPrChange w:id="862" w:author="微软用户" w:date="2014-07-21T17:05:00Z">
          <w:pPr>
            <w:pStyle w:val="ab"/>
            <w:ind w:firstLine="508"/>
          </w:pPr>
        </w:pPrChange>
      </w:pPr>
      <w:bookmarkStart w:id="863" w:name="_Ref393723167"/>
      <w:ins w:id="864" w:author="微软用户" w:date="2014-07-21T17:30:00Z">
        <w:r>
          <w:rPr>
            <w:rFonts w:ascii="宋体" w:eastAsia="宋体" w:hAnsi="宋体" w:cs="宋体"/>
            <w:noProof/>
          </w:rPr>
          <w:drawing>
            <wp:inline distT="0" distB="0" distL="0" distR="0" wp14:anchorId="6F112E1C" wp14:editId="0122DD37">
              <wp:extent cx="5400040" cy="6738443"/>
              <wp:effectExtent l="0" t="0" r="0" b="0"/>
              <wp:docPr id="86" name="图片 86"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738443"/>
                      </a:xfrm>
                      <a:prstGeom prst="rect">
                        <a:avLst/>
                      </a:prstGeom>
                      <a:noFill/>
                      <a:ln>
                        <a:noFill/>
                      </a:ln>
                    </pic:spPr>
                  </pic:pic>
                </a:graphicData>
              </a:graphic>
            </wp:inline>
          </w:drawing>
        </w:r>
      </w:ins>
    </w:p>
    <w:p w:rsidR="00963D1A" w:rsidRPr="00963D1A" w:rsidRDefault="00963D1A">
      <w:pPr>
        <w:pStyle w:val="af8"/>
        <w:jc w:val="center"/>
        <w:rPr>
          <w:ins w:id="865" w:author="微软用户" w:date="2014-07-21T16:23:00Z"/>
          <w:rFonts w:ascii="Times New Roman" w:eastAsia="Times New Roman" w:hAnsi="Times New Roman" w:cs="Times New Roman"/>
          <w:rPrChange w:id="866" w:author="微软用户" w:date="2014-07-21T16:23:00Z">
            <w:rPr>
              <w:ins w:id="867" w:author="微软用户" w:date="2014-07-21T16:23:00Z"/>
              <w:rFonts w:ascii="宋体" w:hAnsi="宋体" w:cs="宋体"/>
            </w:rPr>
          </w:rPrChange>
        </w:rPr>
        <w:pPrChange w:id="868" w:author="微软用户" w:date="2014-07-21T17:05:00Z">
          <w:pPr>
            <w:pStyle w:val="ab"/>
            <w:ind w:firstLine="508"/>
          </w:pPr>
        </w:pPrChange>
      </w:pPr>
      <w:ins w:id="869" w:author="微软用户" w:date="2014-07-21T16:23:00Z">
        <w:r>
          <w:rPr>
            <w:rFonts w:ascii="宋体" w:eastAsia="宋体" w:hAnsi="宋体" w:cs="宋体" w:hint="eastAsia"/>
          </w:rPr>
          <w:t>图</w:t>
        </w:r>
        <w:r>
          <w:t xml:space="preserve">3- </w:t>
        </w:r>
        <w:r>
          <w:fldChar w:fldCharType="begin"/>
        </w:r>
        <w:r>
          <w:instrText xml:space="preserve"> SEQ </w:instrText>
        </w:r>
        <w:r>
          <w:instrText>图</w:instrText>
        </w:r>
        <w:r>
          <w:instrText xml:space="preserve">3- \* ARABIC </w:instrText>
        </w:r>
      </w:ins>
      <w:r>
        <w:fldChar w:fldCharType="separate"/>
      </w:r>
      <w:ins w:id="870" w:author="微软用户" w:date="2014-07-21T17:03:00Z">
        <w:r w:rsidR="003202FC">
          <w:rPr>
            <w:noProof/>
          </w:rPr>
          <w:t>25</w:t>
        </w:r>
      </w:ins>
      <w:ins w:id="871" w:author="微软用户" w:date="2014-07-21T16:23:00Z">
        <w:r>
          <w:fldChar w:fldCharType="end"/>
        </w:r>
        <w:bookmarkEnd w:id="863"/>
        <w:r>
          <w:rPr>
            <w:rFonts w:hint="eastAsia"/>
          </w:rPr>
          <w:t>周计划上报流程图</w:t>
        </w:r>
      </w:ins>
    </w:p>
    <w:p w:rsidR="00633324" w:rsidRDefault="00633324">
      <w:pPr>
        <w:pStyle w:val="3"/>
        <w:rPr>
          <w:ins w:id="872" w:author="微软用户" w:date="2014-07-21T11:18:00Z"/>
        </w:rPr>
        <w:pPrChange w:id="873" w:author="微软用户" w:date="2014-07-21T14:05:00Z">
          <w:pPr>
            <w:pStyle w:val="ab"/>
            <w:ind w:firstLine="508"/>
          </w:pPr>
        </w:pPrChange>
      </w:pPr>
      <w:bookmarkStart w:id="874" w:name="_Toc393727844"/>
      <w:ins w:id="875" w:author="微软用户" w:date="2014-07-21T14:05:00Z">
        <w:r>
          <w:rPr>
            <w:rFonts w:ascii="宋体" w:eastAsia="宋体" w:hAnsi="宋体" w:cs="宋体" w:hint="eastAsia"/>
          </w:rPr>
          <w:t>日变更计划上报</w:t>
        </w:r>
      </w:ins>
      <w:bookmarkEnd w:id="874"/>
      <w:del w:id="876" w:author="微软用户" w:date="2014-07-21T14:02:00Z">
        <w:r w:rsidR="00147679" w:rsidRPr="00EA19F6" w:rsidDel="00633324">
          <w:rPr>
            <w:rFonts w:ascii="宋体" w:eastAsia="宋体" w:hAnsi="宋体" w:cs="宋体" w:hint="eastAsia"/>
          </w:rPr>
          <w:delText>。</w:delText>
        </w:r>
      </w:del>
    </w:p>
    <w:p w:rsidR="0089721A" w:rsidRDefault="001F3E77">
      <w:pPr>
        <w:pStyle w:val="ab"/>
        <w:ind w:firstLine="508"/>
        <w:rPr>
          <w:ins w:id="877" w:author="微软用户" w:date="2014-07-21T14:27:00Z"/>
        </w:rPr>
      </w:pPr>
      <w:ins w:id="878" w:author="微软用户" w:date="2014-07-21T11:18:00Z">
        <w:r>
          <w:rPr>
            <w:rFonts w:hint="eastAsia"/>
          </w:rPr>
          <w:t>日变更计划上报的流程是：</w:t>
        </w:r>
        <w:r w:rsidRPr="00EA19F6">
          <w:t>工班（填写）</w:t>
        </w:r>
        <w:r w:rsidRPr="00EA19F6">
          <w:t xml:space="preserve"> → </w:t>
        </w:r>
        <w:r w:rsidRPr="00EA19F6">
          <w:t>技术管理岗（审批、上报）</w:t>
        </w:r>
        <w:r w:rsidRPr="00EA19F6">
          <w:t xml:space="preserve"> → </w:t>
        </w:r>
        <w:r w:rsidRPr="00EA19F6">
          <w:t>部门计划员（审批</w:t>
        </w:r>
        <w:r w:rsidR="00633324">
          <w:t>、申报）</w:t>
        </w:r>
      </w:ins>
      <w:ins w:id="879" w:author="微软用户" w:date="2014-07-21T14:05:00Z">
        <w:r w:rsidR="00963D1A">
          <w:rPr>
            <w:rFonts w:hint="eastAsia"/>
          </w:rPr>
          <w:t>，详见</w:t>
        </w:r>
      </w:ins>
      <w:ins w:id="880" w:author="微软用户" w:date="2014-07-21T16:24:00Z">
        <w:r w:rsidR="00963D1A">
          <w:fldChar w:fldCharType="begin"/>
        </w:r>
        <w:r w:rsidR="00963D1A">
          <w:instrText xml:space="preserve"> </w:instrText>
        </w:r>
        <w:r w:rsidR="00963D1A">
          <w:rPr>
            <w:rFonts w:hint="eastAsia"/>
          </w:rPr>
          <w:instrText>REF _Ref393723208 \h</w:instrText>
        </w:r>
        <w:r w:rsidR="00963D1A">
          <w:instrText xml:space="preserve"> </w:instrText>
        </w:r>
      </w:ins>
      <w:r w:rsidR="00963D1A">
        <w:fldChar w:fldCharType="separate"/>
      </w:r>
      <w:ins w:id="881" w:author="微软用户" w:date="2014-07-21T16:24:00Z">
        <w:r w:rsidR="00963D1A">
          <w:rPr>
            <w:rFonts w:ascii="宋体" w:hAnsi="宋体" w:cs="宋体" w:hint="eastAsia"/>
          </w:rPr>
          <w:t>图</w:t>
        </w:r>
        <w:r w:rsidR="00963D1A">
          <w:t xml:space="preserve">3- </w:t>
        </w:r>
        <w:r w:rsidR="00963D1A">
          <w:rPr>
            <w:noProof/>
          </w:rPr>
          <w:t>26</w:t>
        </w:r>
        <w:r w:rsidR="00963D1A">
          <w:fldChar w:fldCharType="end"/>
        </w:r>
      </w:ins>
      <w:ins w:id="882" w:author="微软用户" w:date="2014-07-21T14:05:00Z">
        <w:r w:rsidR="00633324">
          <w:rPr>
            <w:rFonts w:hint="eastAsia"/>
          </w:rPr>
          <w:t>：</w:t>
        </w:r>
      </w:ins>
    </w:p>
    <w:p w:rsidR="0089721A" w:rsidRDefault="0089721A">
      <w:pPr>
        <w:pStyle w:val="ab"/>
        <w:ind w:firstLine="508"/>
        <w:rPr>
          <w:ins w:id="883" w:author="微软用户" w:date="2014-07-21T14:27:00Z"/>
        </w:rPr>
      </w:pPr>
    </w:p>
    <w:p w:rsidR="0089721A" w:rsidRDefault="0089721A">
      <w:pPr>
        <w:pStyle w:val="ab"/>
        <w:ind w:firstLine="508"/>
        <w:rPr>
          <w:ins w:id="884" w:author="微软用户" w:date="2014-07-21T14:27:00Z"/>
        </w:rPr>
      </w:pPr>
    </w:p>
    <w:p w:rsidR="0089721A" w:rsidRPr="0089721A" w:rsidRDefault="0089721A">
      <w:pPr>
        <w:pStyle w:val="ab"/>
        <w:ind w:firstLineChars="0" w:firstLine="0"/>
        <w:rPr>
          <w:ins w:id="885" w:author="微软用户" w:date="2014-07-21T14:26:00Z"/>
        </w:rPr>
        <w:pPrChange w:id="886" w:author="微软用户" w:date="2014-07-21T16:24:00Z">
          <w:pPr>
            <w:pStyle w:val="ab"/>
            <w:ind w:firstLine="508"/>
          </w:pPr>
        </w:pPrChange>
      </w:pPr>
    </w:p>
    <w:p w:rsidR="006D665F" w:rsidRDefault="006D665F">
      <w:pPr>
        <w:pStyle w:val="af8"/>
        <w:jc w:val="center"/>
        <w:rPr>
          <w:ins w:id="887" w:author="微软用户" w:date="2014-07-21T17:32:00Z"/>
          <w:rFonts w:ascii="宋体" w:eastAsia="宋体" w:hAnsi="宋体" w:cs="宋体" w:hint="eastAsia"/>
        </w:rPr>
        <w:pPrChange w:id="888" w:author="微软用户" w:date="2014-07-21T17:05:00Z">
          <w:pPr>
            <w:pStyle w:val="ab"/>
            <w:ind w:firstLine="508"/>
          </w:pPr>
        </w:pPrChange>
      </w:pPr>
      <w:bookmarkStart w:id="889" w:name="_Ref393723208"/>
      <w:ins w:id="890" w:author="微软用户" w:date="2014-07-21T17:32:00Z">
        <w:r>
          <w:rPr>
            <w:rFonts w:ascii="宋体" w:eastAsia="宋体" w:hAnsi="宋体" w:cs="宋体"/>
            <w:noProof/>
          </w:rPr>
          <w:drawing>
            <wp:inline distT="0" distB="0" distL="0" distR="0">
              <wp:extent cx="5400040" cy="6496992"/>
              <wp:effectExtent l="0" t="0" r="0" b="0"/>
              <wp:docPr id="96" name="图片 96"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6496992"/>
                      </a:xfrm>
                      <a:prstGeom prst="rect">
                        <a:avLst/>
                      </a:prstGeom>
                      <a:noFill/>
                      <a:ln>
                        <a:noFill/>
                      </a:ln>
                    </pic:spPr>
                  </pic:pic>
                </a:graphicData>
              </a:graphic>
            </wp:inline>
          </w:drawing>
        </w:r>
      </w:ins>
    </w:p>
    <w:p w:rsidR="00963D1A" w:rsidRPr="00963D1A" w:rsidRDefault="00963D1A">
      <w:pPr>
        <w:pStyle w:val="af8"/>
        <w:jc w:val="center"/>
        <w:rPr>
          <w:ins w:id="891" w:author="微软用户" w:date="2014-07-21T16:24:00Z"/>
          <w:rFonts w:eastAsia="Times New Roman"/>
          <w:rPrChange w:id="892" w:author="微软用户" w:date="2014-07-21T16:24:00Z">
            <w:rPr>
              <w:ins w:id="893" w:author="微软用户" w:date="2014-07-21T16:24:00Z"/>
              <w:rFonts w:eastAsiaTheme="minorEastAsia"/>
            </w:rPr>
          </w:rPrChange>
        </w:rPr>
        <w:pPrChange w:id="894" w:author="微软用户" w:date="2014-07-21T17:05:00Z">
          <w:pPr>
            <w:pStyle w:val="ab"/>
            <w:ind w:firstLine="508"/>
          </w:pPr>
        </w:pPrChange>
      </w:pPr>
      <w:ins w:id="895" w:author="微软用户" w:date="2014-07-21T16:24:00Z">
        <w:r>
          <w:rPr>
            <w:rFonts w:ascii="宋体" w:eastAsia="宋体" w:hAnsi="宋体" w:cs="宋体" w:hint="eastAsia"/>
          </w:rPr>
          <w:t>图</w:t>
        </w:r>
        <w:r>
          <w:t xml:space="preserve">3- </w:t>
        </w:r>
        <w:r>
          <w:fldChar w:fldCharType="begin"/>
        </w:r>
        <w:r>
          <w:instrText xml:space="preserve"> SEQ </w:instrText>
        </w:r>
        <w:r>
          <w:instrText>图</w:instrText>
        </w:r>
        <w:r>
          <w:instrText xml:space="preserve">3- \* ARABIC </w:instrText>
        </w:r>
      </w:ins>
      <w:r>
        <w:fldChar w:fldCharType="separate"/>
      </w:r>
      <w:ins w:id="896" w:author="微软用户" w:date="2014-07-21T17:03:00Z">
        <w:r w:rsidR="003202FC">
          <w:rPr>
            <w:noProof/>
          </w:rPr>
          <w:t>26</w:t>
        </w:r>
      </w:ins>
      <w:ins w:id="897" w:author="微软用户" w:date="2014-07-21T16:24:00Z">
        <w:r>
          <w:fldChar w:fldCharType="end"/>
        </w:r>
        <w:bookmarkEnd w:id="889"/>
        <w:r>
          <w:rPr>
            <w:rFonts w:hint="eastAsia"/>
          </w:rPr>
          <w:t>日变更计划上报流程图</w:t>
        </w:r>
      </w:ins>
    </w:p>
    <w:p w:rsidR="0089721A" w:rsidRPr="006D665F" w:rsidRDefault="0089721A">
      <w:pPr>
        <w:pStyle w:val="3"/>
        <w:rPr>
          <w:ins w:id="898" w:author="微软用户" w:date="2014-07-21T11:19:00Z"/>
        </w:rPr>
        <w:pPrChange w:id="899" w:author="微软用户" w:date="2014-07-21T14:27:00Z">
          <w:pPr>
            <w:pStyle w:val="ab"/>
            <w:ind w:firstLine="508"/>
          </w:pPr>
        </w:pPrChange>
      </w:pPr>
      <w:bookmarkStart w:id="900" w:name="_Toc393727845"/>
      <w:ins w:id="901" w:author="微软用户" w:date="2014-07-21T14:27:00Z">
        <w:r>
          <w:rPr>
            <w:rFonts w:eastAsiaTheme="minorEastAsia" w:hint="eastAsia"/>
          </w:rPr>
          <w:t>临时抢修计划上报</w:t>
        </w:r>
      </w:ins>
      <w:bookmarkEnd w:id="900"/>
    </w:p>
    <w:p w:rsidR="0089721A" w:rsidRDefault="001F3E77">
      <w:pPr>
        <w:pStyle w:val="ab"/>
        <w:ind w:firstLine="508"/>
        <w:rPr>
          <w:ins w:id="902" w:author="微软用户" w:date="2014-07-21T17:34:00Z"/>
          <w:rFonts w:hint="eastAsia"/>
        </w:rPr>
      </w:pPr>
      <w:ins w:id="903" w:author="微软用户" w:date="2014-07-21T11:19:00Z">
        <w:r>
          <w:rPr>
            <w:rFonts w:hint="eastAsia"/>
          </w:rPr>
          <w:t>临时抢修计划上报的流程是：</w:t>
        </w:r>
        <w:r w:rsidRPr="00EA19F6">
          <w:t>工班（填写）</w:t>
        </w:r>
        <w:r w:rsidRPr="00EA19F6">
          <w:t xml:space="preserve"> → </w:t>
        </w:r>
        <w:r w:rsidRPr="00EA19F6">
          <w:t>技术管理岗（审批、上报）</w:t>
        </w:r>
        <w:r w:rsidRPr="00EA19F6">
          <w:t xml:space="preserve"> →</w:t>
        </w:r>
        <w:r>
          <w:rPr>
            <w:rFonts w:hint="eastAsia"/>
          </w:rPr>
          <w:t>车厂调度</w:t>
        </w:r>
        <w:r>
          <w:rPr>
            <w:rFonts w:hint="eastAsia"/>
          </w:rPr>
          <w:t>/</w:t>
        </w:r>
        <w:r>
          <w:rPr>
            <w:rFonts w:hint="eastAsia"/>
          </w:rPr>
          <w:t>生产调度</w:t>
        </w:r>
        <w:r w:rsidRPr="00EA19F6">
          <w:t>（审批、申报）</w:t>
        </w:r>
      </w:ins>
      <w:ins w:id="904" w:author="微软用户" w:date="2014-07-21T14:27:00Z">
        <w:r w:rsidR="0089721A">
          <w:rPr>
            <w:rFonts w:hint="eastAsia"/>
          </w:rPr>
          <w:t>；详见</w:t>
        </w:r>
      </w:ins>
      <w:ins w:id="905" w:author="微软用户" w:date="2014-07-21T16:25:00Z">
        <w:r w:rsidR="00963D1A">
          <w:fldChar w:fldCharType="begin"/>
        </w:r>
        <w:r w:rsidR="00963D1A">
          <w:instrText xml:space="preserve"> </w:instrText>
        </w:r>
        <w:r w:rsidR="00963D1A">
          <w:rPr>
            <w:rFonts w:hint="eastAsia"/>
          </w:rPr>
          <w:instrText>REF _Ref393723236 \h</w:instrText>
        </w:r>
        <w:r w:rsidR="00963D1A">
          <w:instrText xml:space="preserve"> </w:instrText>
        </w:r>
      </w:ins>
      <w:r w:rsidR="00963D1A">
        <w:fldChar w:fldCharType="separate"/>
      </w:r>
      <w:ins w:id="906" w:author="微软用户" w:date="2014-07-21T16:25:00Z">
        <w:r w:rsidR="00963D1A">
          <w:rPr>
            <w:rFonts w:hint="eastAsia"/>
          </w:rPr>
          <w:t>图</w:t>
        </w:r>
        <w:r w:rsidR="00963D1A">
          <w:rPr>
            <w:rFonts w:hint="eastAsia"/>
          </w:rPr>
          <w:t xml:space="preserve">3- </w:t>
        </w:r>
        <w:r w:rsidR="00963D1A">
          <w:rPr>
            <w:noProof/>
          </w:rPr>
          <w:t>27</w:t>
        </w:r>
        <w:r w:rsidR="00963D1A">
          <w:fldChar w:fldCharType="end"/>
        </w:r>
      </w:ins>
      <w:ins w:id="907" w:author="微软用户" w:date="2014-07-21T14:27:00Z">
        <w:r w:rsidR="0089721A">
          <w:rPr>
            <w:rFonts w:hint="eastAsia"/>
          </w:rPr>
          <w:t>：</w:t>
        </w:r>
      </w:ins>
    </w:p>
    <w:p w:rsidR="006D665F" w:rsidRDefault="006D665F" w:rsidP="006D665F">
      <w:pPr>
        <w:pStyle w:val="af8"/>
        <w:rPr>
          <w:ins w:id="908" w:author="微软用户" w:date="2014-07-21T17:35:00Z"/>
          <w:rFonts w:hint="eastAsia"/>
        </w:rPr>
        <w:pPrChange w:id="909" w:author="微软用户" w:date="2014-07-21T17:35:00Z">
          <w:pPr>
            <w:pStyle w:val="ab"/>
            <w:ind w:firstLine="508"/>
          </w:pPr>
        </w:pPrChange>
      </w:pPr>
      <w:bookmarkStart w:id="910" w:name="_Ref393723236"/>
    </w:p>
    <w:p w:rsidR="006D665F" w:rsidRDefault="006D665F">
      <w:pPr>
        <w:pStyle w:val="af8"/>
        <w:jc w:val="center"/>
        <w:rPr>
          <w:ins w:id="911" w:author="微软用户" w:date="2014-07-21T17:35:00Z"/>
          <w:rFonts w:hint="eastAsia"/>
        </w:rPr>
        <w:pPrChange w:id="912" w:author="微软用户" w:date="2014-07-21T17:05:00Z">
          <w:pPr>
            <w:pStyle w:val="ab"/>
            <w:ind w:firstLine="508"/>
          </w:pPr>
        </w:pPrChange>
      </w:pPr>
    </w:p>
    <w:p w:rsidR="006D665F" w:rsidRDefault="006D665F">
      <w:pPr>
        <w:pStyle w:val="af8"/>
        <w:jc w:val="center"/>
        <w:rPr>
          <w:ins w:id="913" w:author="微软用户" w:date="2014-07-21T17:35:00Z"/>
          <w:rFonts w:hint="eastAsia"/>
        </w:rPr>
        <w:pPrChange w:id="914" w:author="微软用户" w:date="2014-07-21T17:05:00Z">
          <w:pPr>
            <w:pStyle w:val="ab"/>
            <w:ind w:firstLine="508"/>
          </w:pPr>
        </w:pPrChange>
      </w:pPr>
      <w:ins w:id="915" w:author="微软用户" w:date="2014-07-21T17:35:00Z">
        <w:r>
          <w:rPr>
            <w:noProof/>
          </w:rPr>
          <w:drawing>
            <wp:inline distT="0" distB="0" distL="0" distR="0" wp14:anchorId="1C2A2FF4" wp14:editId="197E64FB">
              <wp:extent cx="5400040" cy="6738443"/>
              <wp:effectExtent l="0" t="0" r="0" b="0"/>
              <wp:docPr id="100" name="图片 100" descr="C:\Users\Administrato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6738443"/>
                      </a:xfrm>
                      <a:prstGeom prst="rect">
                        <a:avLst/>
                      </a:prstGeom>
                      <a:noFill/>
                      <a:ln>
                        <a:noFill/>
                      </a:ln>
                    </pic:spPr>
                  </pic:pic>
                </a:graphicData>
              </a:graphic>
            </wp:inline>
          </w:drawing>
        </w:r>
      </w:ins>
    </w:p>
    <w:p w:rsidR="006D665F" w:rsidRDefault="006D665F" w:rsidP="006D665F">
      <w:pPr>
        <w:pStyle w:val="af8"/>
        <w:rPr>
          <w:ins w:id="916" w:author="微软用户" w:date="2014-07-21T17:35:00Z"/>
          <w:rFonts w:hint="eastAsia"/>
        </w:rPr>
        <w:pPrChange w:id="917" w:author="微软用户" w:date="2014-07-21T17:36:00Z">
          <w:pPr>
            <w:pStyle w:val="ab"/>
            <w:ind w:firstLine="508"/>
          </w:pPr>
        </w:pPrChange>
      </w:pPr>
    </w:p>
    <w:p w:rsidR="0089721A" w:rsidRPr="006D665F" w:rsidRDefault="00963D1A">
      <w:pPr>
        <w:pStyle w:val="af8"/>
        <w:jc w:val="center"/>
        <w:pPrChange w:id="918" w:author="微软用户" w:date="2014-07-21T17:05:00Z">
          <w:pPr>
            <w:pStyle w:val="ab"/>
            <w:ind w:firstLine="508"/>
          </w:pPr>
        </w:pPrChange>
      </w:pPr>
      <w:ins w:id="919" w:author="微软用户" w:date="2014-07-21T16:24: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920" w:author="微软用户" w:date="2014-07-21T17:03:00Z">
        <w:r w:rsidR="003202FC">
          <w:rPr>
            <w:noProof/>
          </w:rPr>
          <w:t>27</w:t>
        </w:r>
      </w:ins>
      <w:ins w:id="921" w:author="微软用户" w:date="2014-07-21T16:24:00Z">
        <w:r>
          <w:fldChar w:fldCharType="end"/>
        </w:r>
        <w:bookmarkEnd w:id="910"/>
        <w:r>
          <w:rPr>
            <w:rFonts w:hint="eastAsia"/>
          </w:rPr>
          <w:t>临时抢修计划流程图</w:t>
        </w:r>
      </w:ins>
    </w:p>
    <w:p w:rsidR="00052391" w:rsidRDefault="00147679" w:rsidP="000422EF">
      <w:pPr>
        <w:pStyle w:val="ab"/>
        <w:ind w:firstLine="508"/>
        <w:rPr>
          <w:del w:id="922" w:author="微软用户" w:date="2014-07-21T11:20:00Z"/>
          <w:rFonts w:eastAsia="黑体"/>
          <w:sz w:val="21"/>
          <w:szCs w:val="21"/>
        </w:rPr>
        <w:pPrChange w:id="923" w:author="微软用户" w:date="2014-07-21T17:41:00Z">
          <w:pPr>
            <w:pStyle w:val="ab"/>
            <w:ind w:firstLine="508"/>
          </w:pPr>
        </w:pPrChange>
      </w:pPr>
      <w:del w:id="924" w:author="微软用户" w:date="2014-07-21T11:20:00Z">
        <w:r w:rsidRPr="00EA19F6" w:rsidDel="001F3E77">
          <w:delText>若不存在部门</w:delText>
        </w:r>
        <w:r w:rsidR="00FF5226" w:rsidRPr="00EA19F6" w:rsidDel="001F3E77">
          <w:delText>计划员</w:delText>
        </w:r>
        <w:r w:rsidRPr="00EA19F6" w:rsidDel="001F3E77">
          <w:delText>，则由</w:delText>
        </w:r>
        <w:r w:rsidR="00FF5226" w:rsidRPr="00EA19F6" w:rsidDel="001F3E77">
          <w:delText>技术管理岗</w:delText>
        </w:r>
        <w:r w:rsidRPr="00EA19F6" w:rsidDel="001F3E77">
          <w:delText>直接报给</w:delText>
        </w:r>
        <w:r w:rsidR="00FF5226" w:rsidRPr="00EA19F6" w:rsidDel="001F3E77">
          <w:delText>施工管理岗公司计划员</w:delText>
        </w:r>
        <w:r w:rsidRPr="00EA19F6" w:rsidDel="001F3E77">
          <w:delText>。系统管理员可对此流程进行灵活调整。</w:delText>
        </w:r>
        <w:bookmarkStart w:id="925" w:name="_Toc393707368"/>
        <w:bookmarkStart w:id="926" w:name="_Toc393727846"/>
        <w:bookmarkEnd w:id="925"/>
        <w:bookmarkEnd w:id="926"/>
      </w:del>
    </w:p>
    <w:p w:rsidR="007F48E5" w:rsidRPr="00EA19F6" w:rsidRDefault="00087B68" w:rsidP="007F48E5">
      <w:pPr>
        <w:pStyle w:val="2"/>
        <w:rPr>
          <w:rFonts w:ascii="Times New Roman" w:hAnsi="Times New Roman"/>
        </w:rPr>
      </w:pPr>
      <w:bookmarkStart w:id="927" w:name="_Toc374089118"/>
      <w:bookmarkStart w:id="928" w:name="_Toc374623966"/>
      <w:bookmarkStart w:id="929" w:name="_Toc374624500"/>
      <w:bookmarkStart w:id="930" w:name="_Toc393727847"/>
      <w:r w:rsidRPr="00EA19F6">
        <w:rPr>
          <w:rFonts w:ascii="Times New Roman" w:hAnsi="Times New Roman"/>
        </w:rPr>
        <w:t>计划</w:t>
      </w:r>
      <w:r w:rsidR="007F48E5" w:rsidRPr="00EA19F6">
        <w:rPr>
          <w:rFonts w:ascii="Times New Roman" w:hAnsi="Times New Roman"/>
        </w:rPr>
        <w:t>审批</w:t>
      </w:r>
      <w:bookmarkEnd w:id="927"/>
      <w:bookmarkEnd w:id="928"/>
      <w:bookmarkEnd w:id="929"/>
      <w:bookmarkEnd w:id="930"/>
    </w:p>
    <w:p w:rsidR="007F48E5" w:rsidRPr="00EA19F6" w:rsidRDefault="007F48E5" w:rsidP="007B4EC9">
      <w:pPr>
        <w:pStyle w:val="ab"/>
        <w:ind w:firstLine="508"/>
      </w:pPr>
      <w:r w:rsidRPr="00EA19F6">
        <w:t>计划审批页面将列表显示下级部门上报给当前部门的施工计划。</w:t>
      </w:r>
    </w:p>
    <w:p w:rsidR="007F48E5" w:rsidRPr="00EA19F6" w:rsidRDefault="007F48E5" w:rsidP="00B7570A">
      <w:pPr>
        <w:numPr>
          <w:ilvl w:val="0"/>
          <w:numId w:val="4"/>
        </w:numPr>
        <w:spacing w:line="420" w:lineRule="exact"/>
        <w:ind w:left="0" w:firstLineChars="200" w:firstLine="508"/>
        <w:rPr>
          <w:sz w:val="24"/>
          <w:szCs w:val="24"/>
        </w:rPr>
      </w:pPr>
      <w:r w:rsidRPr="00EA19F6">
        <w:rPr>
          <w:sz w:val="24"/>
          <w:szCs w:val="24"/>
        </w:rPr>
        <w:t>点击计划可进行选择或取消选择。</w:t>
      </w:r>
    </w:p>
    <w:p w:rsidR="007F43BB" w:rsidRPr="00EA19F6" w:rsidRDefault="007F43BB" w:rsidP="00B7570A">
      <w:pPr>
        <w:numPr>
          <w:ilvl w:val="0"/>
          <w:numId w:val="4"/>
        </w:numPr>
        <w:spacing w:line="420" w:lineRule="exact"/>
        <w:ind w:left="0" w:firstLineChars="200" w:firstLine="508"/>
        <w:rPr>
          <w:sz w:val="24"/>
          <w:szCs w:val="24"/>
        </w:rPr>
      </w:pPr>
      <w:r w:rsidRPr="00EA19F6">
        <w:rPr>
          <w:sz w:val="24"/>
          <w:szCs w:val="24"/>
        </w:rPr>
        <w:lastRenderedPageBreak/>
        <w:t>在计划的功能按钮上，可执行</w:t>
      </w:r>
      <w:r w:rsidR="001253FF">
        <w:rPr>
          <w:rFonts w:hint="eastAsia"/>
          <w:sz w:val="24"/>
          <w:szCs w:val="24"/>
        </w:rPr>
        <w:t>“</w:t>
      </w:r>
      <w:r w:rsidRPr="00EA19F6">
        <w:rPr>
          <w:sz w:val="24"/>
          <w:szCs w:val="24"/>
        </w:rPr>
        <w:t>修改</w:t>
      </w:r>
      <w:r w:rsidR="001253FF">
        <w:rPr>
          <w:rFonts w:hint="eastAsia"/>
          <w:sz w:val="24"/>
          <w:szCs w:val="24"/>
        </w:rPr>
        <w:t>”</w:t>
      </w:r>
      <w:r w:rsidRPr="00EA19F6">
        <w:rPr>
          <w:sz w:val="24"/>
          <w:szCs w:val="24"/>
        </w:rPr>
        <w:t>、</w:t>
      </w:r>
      <w:r w:rsidR="001253FF">
        <w:rPr>
          <w:rFonts w:hint="eastAsia"/>
          <w:sz w:val="24"/>
          <w:szCs w:val="24"/>
        </w:rPr>
        <w:t>“</w:t>
      </w:r>
      <w:r w:rsidRPr="00EA19F6">
        <w:rPr>
          <w:sz w:val="24"/>
          <w:szCs w:val="24"/>
        </w:rPr>
        <w:t>删除</w:t>
      </w:r>
      <w:r w:rsidR="001253FF">
        <w:rPr>
          <w:rFonts w:hint="eastAsia"/>
          <w:sz w:val="24"/>
          <w:szCs w:val="24"/>
        </w:rPr>
        <w:t>”</w:t>
      </w:r>
      <w:r w:rsidRPr="00EA19F6">
        <w:rPr>
          <w:sz w:val="24"/>
          <w:szCs w:val="24"/>
        </w:rPr>
        <w:t>、</w:t>
      </w:r>
      <w:r w:rsidR="001253FF">
        <w:rPr>
          <w:rFonts w:hint="eastAsia"/>
          <w:sz w:val="24"/>
          <w:szCs w:val="24"/>
        </w:rPr>
        <w:t>“</w:t>
      </w:r>
      <w:r w:rsidRPr="00EA19F6">
        <w:rPr>
          <w:sz w:val="24"/>
          <w:szCs w:val="24"/>
        </w:rPr>
        <w:t>批准</w:t>
      </w:r>
      <w:r w:rsidR="001253FF">
        <w:rPr>
          <w:rFonts w:hint="eastAsia"/>
          <w:sz w:val="24"/>
          <w:szCs w:val="24"/>
        </w:rPr>
        <w:t>”</w:t>
      </w:r>
      <w:r w:rsidRPr="00EA19F6">
        <w:rPr>
          <w:sz w:val="24"/>
          <w:szCs w:val="24"/>
        </w:rPr>
        <w:t>、</w:t>
      </w:r>
      <w:r w:rsidR="001253FF">
        <w:rPr>
          <w:rFonts w:hint="eastAsia"/>
          <w:sz w:val="24"/>
          <w:szCs w:val="24"/>
        </w:rPr>
        <w:t>“</w:t>
      </w:r>
      <w:r w:rsidRPr="00EA19F6">
        <w:rPr>
          <w:sz w:val="24"/>
          <w:szCs w:val="24"/>
        </w:rPr>
        <w:t>驳回</w:t>
      </w:r>
      <w:r w:rsidR="001253FF">
        <w:rPr>
          <w:rFonts w:hint="eastAsia"/>
          <w:sz w:val="24"/>
          <w:szCs w:val="24"/>
        </w:rPr>
        <w:t>”</w:t>
      </w:r>
      <w:r w:rsidRPr="00EA19F6">
        <w:rPr>
          <w:sz w:val="24"/>
          <w:szCs w:val="24"/>
        </w:rPr>
        <w:t>等操作。</w:t>
      </w:r>
    </w:p>
    <w:p w:rsidR="007F48E5" w:rsidRPr="00EA19F6" w:rsidRDefault="007F43BB" w:rsidP="00B7570A">
      <w:pPr>
        <w:numPr>
          <w:ilvl w:val="0"/>
          <w:numId w:val="4"/>
        </w:numPr>
        <w:spacing w:line="420" w:lineRule="exact"/>
        <w:ind w:left="0" w:firstLineChars="200" w:firstLine="508"/>
        <w:rPr>
          <w:sz w:val="24"/>
          <w:szCs w:val="24"/>
        </w:rPr>
      </w:pPr>
      <w:r w:rsidRPr="00EA19F6">
        <w:rPr>
          <w:sz w:val="24"/>
          <w:szCs w:val="24"/>
        </w:rPr>
        <w:t>每一个审批环节都可以对计划进行冲突检测，如</w:t>
      </w:r>
      <w:ins w:id="931" w:author="微软用户" w:date="2014-07-21T16:25:00Z">
        <w:r w:rsidR="00963D1A">
          <w:rPr>
            <w:sz w:val="24"/>
            <w:szCs w:val="24"/>
          </w:rPr>
          <w:fldChar w:fldCharType="begin"/>
        </w:r>
        <w:r w:rsidR="00963D1A">
          <w:rPr>
            <w:sz w:val="24"/>
            <w:szCs w:val="24"/>
          </w:rPr>
          <w:instrText xml:space="preserve"> REF _Ref393723259 \h </w:instrText>
        </w:r>
      </w:ins>
      <w:r w:rsidR="00963D1A">
        <w:rPr>
          <w:sz w:val="24"/>
          <w:szCs w:val="24"/>
        </w:rPr>
      </w:r>
      <w:r w:rsidR="00963D1A">
        <w:rPr>
          <w:sz w:val="24"/>
          <w:szCs w:val="24"/>
        </w:rPr>
        <w:fldChar w:fldCharType="separate"/>
      </w:r>
      <w:ins w:id="932" w:author="微软用户" w:date="2014-07-21T16:25:00Z">
        <w:r w:rsidR="00963D1A">
          <w:t>图</w:t>
        </w:r>
        <w:r w:rsidR="00963D1A">
          <w:t xml:space="preserve">3- </w:t>
        </w:r>
        <w:r w:rsidR="00963D1A">
          <w:rPr>
            <w:noProof/>
          </w:rPr>
          <w:t>28</w:t>
        </w:r>
        <w:r w:rsidR="00963D1A">
          <w:rPr>
            <w:sz w:val="24"/>
            <w:szCs w:val="24"/>
          </w:rPr>
          <w:fldChar w:fldCharType="end"/>
        </w:r>
      </w:ins>
      <w:del w:id="933" w:author="微软用户" w:date="2014-07-21T16:25:00Z">
        <w:r w:rsidRPr="00EA19F6" w:rsidDel="00963D1A">
          <w:rPr>
            <w:sz w:val="24"/>
            <w:szCs w:val="24"/>
          </w:rPr>
          <w:delText>图</w:delText>
        </w:r>
        <w:r w:rsidR="00A84020" w:rsidRPr="00EA19F6" w:rsidDel="00963D1A">
          <w:rPr>
            <w:sz w:val="24"/>
            <w:szCs w:val="24"/>
          </w:rPr>
          <w:delText>3.2</w:delText>
        </w:r>
        <w:r w:rsidR="00B7570A" w:rsidRPr="00EA19F6" w:rsidDel="00963D1A">
          <w:rPr>
            <w:sz w:val="24"/>
            <w:szCs w:val="24"/>
          </w:rPr>
          <w:delText>5</w:delText>
        </w:r>
      </w:del>
      <w:r w:rsidRPr="00EA19F6">
        <w:rPr>
          <w:sz w:val="24"/>
          <w:szCs w:val="24"/>
        </w:rPr>
        <w:t>所示。</w:t>
      </w:r>
    </w:p>
    <w:p w:rsidR="007F48E5" w:rsidRPr="00EA19F6" w:rsidRDefault="004633BA" w:rsidP="00136E46">
      <w:pPr>
        <w:pStyle w:val="af7"/>
        <w:spacing w:after="350"/>
        <w:rPr>
          <w:rFonts w:ascii="Times New Roman" w:hAnsi="Times New Roman"/>
          <w:noProof/>
          <w:sz w:val="24"/>
          <w:szCs w:val="24"/>
        </w:rPr>
      </w:pPr>
      <w:r w:rsidRPr="00EA19F6">
        <w:rPr>
          <w:rFonts w:ascii="Times New Roman" w:hAnsi="Times New Roman"/>
          <w:noProof/>
          <w:sz w:val="24"/>
          <w:szCs w:val="24"/>
        </w:rPr>
        <w:drawing>
          <wp:inline distT="0" distB="0" distL="0" distR="0">
            <wp:extent cx="5400675" cy="10858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675" cy="1085850"/>
                    </a:xfrm>
                    <a:prstGeom prst="rect">
                      <a:avLst/>
                    </a:prstGeom>
                    <a:noFill/>
                    <a:ln>
                      <a:noFill/>
                    </a:ln>
                  </pic:spPr>
                </pic:pic>
              </a:graphicData>
            </a:graphic>
          </wp:inline>
        </w:drawing>
      </w:r>
    </w:p>
    <w:p w:rsidR="007F48E5" w:rsidRPr="00EA19F6" w:rsidRDefault="00963D1A">
      <w:pPr>
        <w:pStyle w:val="af8"/>
        <w:jc w:val="center"/>
        <w:rPr>
          <w:rFonts w:ascii="Times New Roman" w:hAnsi="Times New Roman"/>
          <w:sz w:val="21"/>
          <w:szCs w:val="21"/>
        </w:rPr>
        <w:pPrChange w:id="934" w:author="微软用户" w:date="2014-07-21T17:06:00Z">
          <w:pPr>
            <w:pStyle w:val="af7"/>
            <w:spacing w:afterLines="0" w:line="360" w:lineRule="auto"/>
          </w:pPr>
        </w:pPrChange>
      </w:pPr>
      <w:bookmarkStart w:id="935" w:name="_Ref393723259"/>
      <w:ins w:id="936" w:author="微软用户" w:date="2014-07-21T16:25:00Z">
        <w:r>
          <w:t>图</w:t>
        </w:r>
        <w:r>
          <w:t xml:space="preserve">3- </w:t>
        </w:r>
        <w:r>
          <w:fldChar w:fldCharType="begin"/>
        </w:r>
        <w:r>
          <w:instrText xml:space="preserve"> SEQ </w:instrText>
        </w:r>
        <w:r>
          <w:instrText>图</w:instrText>
        </w:r>
        <w:r>
          <w:instrText xml:space="preserve">3- \* ARABIC </w:instrText>
        </w:r>
      </w:ins>
      <w:r>
        <w:fldChar w:fldCharType="separate"/>
      </w:r>
      <w:ins w:id="937" w:author="微软用户" w:date="2014-07-21T17:03:00Z">
        <w:r w:rsidR="003202FC">
          <w:rPr>
            <w:noProof/>
          </w:rPr>
          <w:t>28</w:t>
        </w:r>
      </w:ins>
      <w:ins w:id="938" w:author="微软用户" w:date="2014-07-21T16:25:00Z">
        <w:r>
          <w:fldChar w:fldCharType="end"/>
        </w:r>
      </w:ins>
      <w:bookmarkEnd w:id="935"/>
      <w:del w:id="939" w:author="微软用户" w:date="2014-07-21T16:25:00Z">
        <w:r w:rsidR="007F48E5" w:rsidRPr="00EA19F6" w:rsidDel="00963D1A">
          <w:rPr>
            <w:rFonts w:ascii="Times New Roman" w:hAnsi="Times New Roman"/>
            <w:sz w:val="21"/>
            <w:szCs w:val="21"/>
          </w:rPr>
          <w:delText>图</w:delText>
        </w:r>
        <w:r w:rsidR="007F48E5" w:rsidRPr="00EA19F6" w:rsidDel="00963D1A">
          <w:rPr>
            <w:rFonts w:ascii="Times New Roman" w:hAnsi="Times New Roman"/>
            <w:sz w:val="21"/>
            <w:szCs w:val="21"/>
          </w:rPr>
          <w:delText>3.</w:delText>
        </w:r>
        <w:r w:rsidR="007F43BB" w:rsidRPr="00EA19F6" w:rsidDel="00963D1A">
          <w:rPr>
            <w:rFonts w:ascii="Times New Roman" w:hAnsi="Times New Roman"/>
            <w:sz w:val="21"/>
            <w:szCs w:val="21"/>
          </w:rPr>
          <w:delText>2</w:delText>
        </w:r>
        <w:r w:rsidR="00B7570A" w:rsidRPr="00EA19F6" w:rsidDel="00963D1A">
          <w:rPr>
            <w:rFonts w:ascii="Times New Roman" w:hAnsi="Times New Roman"/>
            <w:sz w:val="21"/>
            <w:szCs w:val="21"/>
          </w:rPr>
          <w:delText>5</w:delText>
        </w:r>
        <w:r w:rsidR="00D97C9A" w:rsidRPr="00EA19F6" w:rsidDel="00963D1A">
          <w:rPr>
            <w:rFonts w:ascii="Times New Roman" w:hAnsi="Times New Roman"/>
            <w:sz w:val="21"/>
            <w:szCs w:val="21"/>
          </w:rPr>
          <w:delText xml:space="preserve"> </w:delText>
        </w:r>
      </w:del>
      <w:r w:rsidR="007F48E5" w:rsidRPr="00EA19F6">
        <w:rPr>
          <w:rFonts w:ascii="Times New Roman" w:hAnsi="Times New Roman"/>
          <w:sz w:val="21"/>
          <w:szCs w:val="21"/>
        </w:rPr>
        <w:t>计划审批界面</w:t>
      </w:r>
    </w:p>
    <w:p w:rsidR="00147679" w:rsidRPr="00EA19F6" w:rsidRDefault="00147679" w:rsidP="00B7570A">
      <w:pPr>
        <w:numPr>
          <w:ilvl w:val="0"/>
          <w:numId w:val="4"/>
        </w:numPr>
        <w:spacing w:line="420" w:lineRule="exact"/>
        <w:ind w:left="0" w:firstLineChars="200" w:firstLine="508"/>
        <w:rPr>
          <w:sz w:val="24"/>
          <w:szCs w:val="24"/>
        </w:rPr>
      </w:pPr>
      <w:r w:rsidRPr="00EA19F6">
        <w:rPr>
          <w:sz w:val="24"/>
          <w:szCs w:val="24"/>
        </w:rPr>
        <w:t>如果</w:t>
      </w:r>
      <w:r w:rsidR="007E1FCB" w:rsidRPr="00EA19F6">
        <w:rPr>
          <w:sz w:val="24"/>
          <w:szCs w:val="24"/>
        </w:rPr>
        <w:t>待审批计划较多</w:t>
      </w:r>
      <w:r w:rsidRPr="00EA19F6">
        <w:rPr>
          <w:sz w:val="24"/>
          <w:szCs w:val="24"/>
        </w:rPr>
        <w:t>，可以点击</w:t>
      </w:r>
      <w:r w:rsidR="0008104C">
        <w:rPr>
          <w:rFonts w:hint="eastAsia"/>
          <w:sz w:val="24"/>
          <w:szCs w:val="24"/>
        </w:rPr>
        <w:t>“</w:t>
      </w:r>
      <w:r w:rsidRPr="00EA19F6">
        <w:rPr>
          <w:sz w:val="24"/>
          <w:szCs w:val="24"/>
        </w:rPr>
        <w:t>查询</w:t>
      </w:r>
      <w:r w:rsidR="0008104C">
        <w:rPr>
          <w:rFonts w:hint="eastAsia"/>
          <w:sz w:val="24"/>
          <w:szCs w:val="24"/>
        </w:rPr>
        <w:t>”</w:t>
      </w:r>
      <w:r w:rsidRPr="00EA19F6">
        <w:rPr>
          <w:sz w:val="24"/>
          <w:szCs w:val="24"/>
        </w:rPr>
        <w:t>进行筛选</w:t>
      </w:r>
      <w:r w:rsidR="00E74A5D" w:rsidRPr="00EA19F6">
        <w:rPr>
          <w:sz w:val="24"/>
          <w:szCs w:val="24"/>
        </w:rPr>
        <w:t>。</w:t>
      </w:r>
    </w:p>
    <w:p w:rsidR="00147679" w:rsidRPr="00EA19F6" w:rsidRDefault="00147679" w:rsidP="00B7570A">
      <w:pPr>
        <w:numPr>
          <w:ilvl w:val="0"/>
          <w:numId w:val="4"/>
        </w:numPr>
        <w:spacing w:line="420" w:lineRule="exact"/>
        <w:ind w:left="0" w:firstLineChars="200" w:firstLine="508"/>
        <w:rPr>
          <w:sz w:val="24"/>
          <w:szCs w:val="24"/>
        </w:rPr>
      </w:pPr>
      <w:r w:rsidRPr="00EA19F6">
        <w:rPr>
          <w:sz w:val="24"/>
          <w:szCs w:val="24"/>
        </w:rPr>
        <w:t>点击</w:t>
      </w:r>
      <w:r w:rsidR="001253FF">
        <w:rPr>
          <w:rFonts w:hint="eastAsia"/>
          <w:sz w:val="24"/>
          <w:szCs w:val="24"/>
        </w:rPr>
        <w:t>“</w:t>
      </w:r>
      <w:r w:rsidRPr="00EA19F6">
        <w:rPr>
          <w:sz w:val="24"/>
          <w:szCs w:val="24"/>
        </w:rPr>
        <w:t>详情</w:t>
      </w:r>
      <w:r w:rsidR="001253FF">
        <w:rPr>
          <w:rFonts w:hint="eastAsia"/>
          <w:sz w:val="24"/>
          <w:szCs w:val="24"/>
        </w:rPr>
        <w:t>”</w:t>
      </w:r>
      <w:r w:rsidRPr="00EA19F6">
        <w:rPr>
          <w:sz w:val="24"/>
          <w:szCs w:val="24"/>
        </w:rPr>
        <w:t>可以对计划的基本信息和操作记录进行查看</w:t>
      </w:r>
      <w:r w:rsidR="00B7570A" w:rsidRPr="00EA19F6">
        <w:rPr>
          <w:sz w:val="24"/>
          <w:szCs w:val="24"/>
        </w:rPr>
        <w:t>。</w:t>
      </w:r>
    </w:p>
    <w:p w:rsidR="005F5F32" w:rsidRPr="00EA19F6" w:rsidRDefault="005F5F32" w:rsidP="005F5F32">
      <w:pPr>
        <w:pStyle w:val="2"/>
        <w:rPr>
          <w:rFonts w:ascii="Times New Roman" w:hAnsi="Times New Roman"/>
        </w:rPr>
      </w:pPr>
      <w:bookmarkStart w:id="940" w:name="_Toc393727848"/>
      <w:r w:rsidRPr="00EA19F6">
        <w:rPr>
          <w:rFonts w:ascii="Times New Roman" w:hAnsi="Times New Roman"/>
        </w:rPr>
        <w:t>计划汇总</w:t>
      </w:r>
      <w:bookmarkEnd w:id="940"/>
    </w:p>
    <w:p w:rsidR="005F5F32" w:rsidRPr="00EA19F6" w:rsidRDefault="005F5F32" w:rsidP="00B23BF0">
      <w:pPr>
        <w:pStyle w:val="ab"/>
        <w:ind w:firstLine="508"/>
      </w:pPr>
      <w:r w:rsidRPr="00EA19F6">
        <w:t>系统按作业类别由不同岗位</w:t>
      </w:r>
      <w:r w:rsidR="004832A8" w:rsidRPr="00EA19F6">
        <w:t>人员</w:t>
      </w:r>
      <w:r w:rsidRPr="00EA19F6">
        <w:t>分别对计划进行汇总。</w:t>
      </w:r>
    </w:p>
    <w:p w:rsidR="005F5F32" w:rsidRPr="00EA19F6" w:rsidRDefault="005F5F32" w:rsidP="00B23BF0">
      <w:pPr>
        <w:pStyle w:val="ab"/>
        <w:ind w:firstLine="508"/>
      </w:pPr>
      <w:r w:rsidRPr="00EA19F6">
        <w:t>其中：</w:t>
      </w:r>
    </w:p>
    <w:p w:rsidR="005F5F32" w:rsidRPr="00EA19F6" w:rsidRDefault="005F5F32" w:rsidP="001253FF">
      <w:pPr>
        <w:pStyle w:val="ab"/>
        <w:numPr>
          <w:ilvl w:val="0"/>
          <w:numId w:val="49"/>
        </w:numPr>
        <w:ind w:firstLineChars="0"/>
      </w:pPr>
      <w:r w:rsidRPr="00EA19F6">
        <w:t>A</w:t>
      </w:r>
      <w:r w:rsidRPr="00EA19F6">
        <w:t>类计划由施工管理岗公司计划员进行汇总；</w:t>
      </w:r>
    </w:p>
    <w:p w:rsidR="005F5F32" w:rsidRPr="00EA19F6" w:rsidRDefault="005F5F32" w:rsidP="001253FF">
      <w:pPr>
        <w:pStyle w:val="ab"/>
        <w:numPr>
          <w:ilvl w:val="0"/>
          <w:numId w:val="49"/>
        </w:numPr>
        <w:ind w:firstLineChars="0"/>
      </w:pPr>
      <w:r w:rsidRPr="00EA19F6">
        <w:t>B</w:t>
      </w:r>
      <w:r w:rsidRPr="00EA19F6">
        <w:t>类计划由车辆部计划管理岗进行汇总；</w:t>
      </w:r>
    </w:p>
    <w:p w:rsidR="005F5F32" w:rsidRPr="00EA19F6" w:rsidRDefault="005F5F32" w:rsidP="001253FF">
      <w:pPr>
        <w:pStyle w:val="ab"/>
        <w:numPr>
          <w:ilvl w:val="0"/>
          <w:numId w:val="49"/>
        </w:numPr>
        <w:ind w:firstLineChars="0"/>
      </w:pPr>
      <w:r w:rsidRPr="00EA19F6">
        <w:t>C</w:t>
      </w:r>
      <w:r w:rsidRPr="00EA19F6">
        <w:t>类计划由设施设备部生产计划岗进行汇总。</w:t>
      </w:r>
    </w:p>
    <w:p w:rsidR="00052391" w:rsidRDefault="0026334D">
      <w:pPr>
        <w:pStyle w:val="ab"/>
        <w:ind w:firstLine="508"/>
        <w:rPr>
          <w:ins w:id="941" w:author="微软用户" w:date="2014-07-21T11:25:00Z"/>
        </w:rPr>
        <w:pPrChange w:id="942" w:author="微软用户" w:date="2014-07-21T11:26:00Z">
          <w:pPr>
            <w:spacing w:line="420" w:lineRule="exact"/>
          </w:pPr>
        </w:pPrChange>
      </w:pPr>
      <w:r w:rsidRPr="00EA19F6">
        <w:t>以上述岗位人员登陆系统，分别汇总</w:t>
      </w:r>
      <w:r w:rsidRPr="00EA19F6">
        <w:t>A</w:t>
      </w:r>
      <w:r w:rsidRPr="00EA19F6">
        <w:t>、</w:t>
      </w:r>
      <w:r w:rsidRPr="00EA19F6">
        <w:t>B</w:t>
      </w:r>
      <w:r w:rsidRPr="00EA19F6">
        <w:t>、</w:t>
      </w:r>
      <w:r w:rsidRPr="00EA19F6">
        <w:t>C</w:t>
      </w:r>
      <w:r w:rsidRPr="00EA19F6">
        <w:t>类计划</w:t>
      </w:r>
      <w:r w:rsidR="00A63E74" w:rsidRPr="00EA19F6">
        <w:t>时</w:t>
      </w:r>
      <w:r w:rsidRPr="00EA19F6">
        <w:t>，</w:t>
      </w:r>
      <w:r w:rsidR="005F5F32" w:rsidRPr="00EA19F6">
        <w:t>进入</w:t>
      </w:r>
      <w:r w:rsidR="001253FF">
        <w:rPr>
          <w:rFonts w:hint="eastAsia"/>
        </w:rPr>
        <w:t>“</w:t>
      </w:r>
      <w:r w:rsidR="005F5F32" w:rsidRPr="00EA19F6">
        <w:t>周计划汇总</w:t>
      </w:r>
      <w:r w:rsidR="001253FF">
        <w:rPr>
          <w:rFonts w:hint="eastAsia"/>
        </w:rPr>
        <w:t>”</w:t>
      </w:r>
      <w:r w:rsidR="00292B36" w:rsidRPr="00EA19F6">
        <w:t>列表页面，如</w:t>
      </w:r>
      <w:ins w:id="943" w:author="微软用户" w:date="2014-07-21T16:25:00Z">
        <w:r w:rsidR="00963D1A">
          <w:fldChar w:fldCharType="begin"/>
        </w:r>
        <w:r w:rsidR="00963D1A">
          <w:instrText xml:space="preserve"> REF _Ref393723278 \h </w:instrText>
        </w:r>
      </w:ins>
      <w:r w:rsidR="00963D1A">
        <w:fldChar w:fldCharType="separate"/>
      </w:r>
      <w:ins w:id="944" w:author="微软用户" w:date="2014-07-21T16:25:00Z">
        <w:r w:rsidR="00963D1A">
          <w:rPr>
            <w:rFonts w:hint="eastAsia"/>
          </w:rPr>
          <w:t>图</w:t>
        </w:r>
        <w:r w:rsidR="00963D1A">
          <w:rPr>
            <w:rFonts w:hint="eastAsia"/>
          </w:rPr>
          <w:t xml:space="preserve">3- </w:t>
        </w:r>
        <w:r w:rsidR="00963D1A">
          <w:rPr>
            <w:noProof/>
          </w:rPr>
          <w:t>29</w:t>
        </w:r>
        <w:r w:rsidR="00963D1A">
          <w:fldChar w:fldCharType="end"/>
        </w:r>
      </w:ins>
      <w:del w:id="945" w:author="微软用户" w:date="2014-07-21T16:25:00Z">
        <w:r w:rsidR="005F5F32" w:rsidRPr="00EA19F6" w:rsidDel="00963D1A">
          <w:delText>图</w:delText>
        </w:r>
        <w:r w:rsidR="00292B36" w:rsidRPr="00EA19F6" w:rsidDel="00963D1A">
          <w:delText>3.26</w:delText>
        </w:r>
      </w:del>
      <w:r w:rsidR="005F5F32" w:rsidRPr="00EA19F6">
        <w:t>所示</w:t>
      </w:r>
      <w:ins w:id="946" w:author="微软用户" w:date="2014-07-21T11:26:00Z">
        <w:r w:rsidR="001F3E77">
          <w:rPr>
            <w:rFonts w:hint="eastAsia"/>
          </w:rPr>
          <w:t>。</w:t>
        </w:r>
      </w:ins>
    </w:p>
    <w:p w:rsidR="00052391" w:rsidRDefault="00963D1A">
      <w:pPr>
        <w:pStyle w:val="af8"/>
        <w:rPr>
          <w:del w:id="947" w:author="微软用户" w:date="2014-07-21T11:23:00Z"/>
        </w:rPr>
        <w:pPrChange w:id="948" w:author="微软用户" w:date="2014-07-21T16:25:00Z">
          <w:pPr>
            <w:pStyle w:val="ab"/>
            <w:ind w:firstLine="508"/>
          </w:pPr>
        </w:pPrChange>
      </w:pPr>
      <w:bookmarkStart w:id="949" w:name="_Ref393723278"/>
      <w:ins w:id="950" w:author="微软用户" w:date="2014-07-21T16:25: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951" w:author="微软用户" w:date="2014-07-21T17:03:00Z">
        <w:r w:rsidR="003202FC">
          <w:rPr>
            <w:noProof/>
          </w:rPr>
          <w:t>29</w:t>
        </w:r>
      </w:ins>
      <w:ins w:id="952" w:author="微软用户" w:date="2014-07-21T16:25:00Z">
        <w:r>
          <w:fldChar w:fldCharType="end"/>
        </w:r>
      </w:ins>
      <w:bookmarkEnd w:id="949"/>
      <w:ins w:id="953" w:author="微软用户" w:date="2014-07-21T11:26:00Z">
        <w:r w:rsidR="005566B1">
          <w:rPr>
            <w:noProof/>
            <w:rPrChange w:id="954">
              <w:rPr>
                <w:noProof/>
                <w:color w:val="0000FF"/>
                <w:u w:val="single"/>
              </w:rPr>
            </w:rPrChange>
          </w:rPr>
          <w:drawing>
            <wp:anchor distT="0" distB="0" distL="114300" distR="114300" simplePos="0" relativeHeight="251661824" behindDoc="1" locked="0" layoutInCell="1" allowOverlap="1">
              <wp:simplePos x="0" y="0"/>
              <wp:positionH relativeFrom="column">
                <wp:posOffset>20955</wp:posOffset>
              </wp:positionH>
              <wp:positionV relativeFrom="paragraph">
                <wp:posOffset>90170</wp:posOffset>
              </wp:positionV>
              <wp:extent cx="5398770" cy="1569720"/>
              <wp:effectExtent l="19050" t="0" r="0" b="0"/>
              <wp:wrapTight wrapText="bothSides">
                <wp:wrapPolygon edited="0">
                  <wp:start x="-76" y="0"/>
                  <wp:lineTo x="-76" y="21233"/>
                  <wp:lineTo x="21570" y="21233"/>
                  <wp:lineTo x="21570" y="0"/>
                  <wp:lineTo x="-76" y="0"/>
                </wp:wrapPolygon>
              </wp:wrapTight>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srcRect/>
                      <a:stretch>
                        <a:fillRect/>
                      </a:stretch>
                    </pic:blipFill>
                    <pic:spPr bwMode="auto">
                      <a:xfrm>
                        <a:off x="0" y="0"/>
                        <a:ext cx="5398770" cy="1569720"/>
                      </a:xfrm>
                      <a:prstGeom prst="rect">
                        <a:avLst/>
                      </a:prstGeom>
                      <a:noFill/>
                      <a:ln w="9525">
                        <a:noFill/>
                        <a:miter lim="800000"/>
                        <a:headEnd/>
                        <a:tailEnd/>
                      </a:ln>
                    </pic:spPr>
                  </pic:pic>
                </a:graphicData>
              </a:graphic>
            </wp:anchor>
          </w:drawing>
        </w:r>
      </w:ins>
      <w:del w:id="955" w:author="微软用户" w:date="2014-07-21T11:23:00Z">
        <w:r w:rsidR="00292B36" w:rsidRPr="00EA19F6" w:rsidDel="001F3E77">
          <w:delText>。</w:delText>
        </w:r>
      </w:del>
    </w:p>
    <w:p w:rsidR="00052391" w:rsidRDefault="005566B1">
      <w:pPr>
        <w:pStyle w:val="ab"/>
        <w:ind w:firstLineChars="0" w:firstLine="0"/>
        <w:jc w:val="center"/>
        <w:rPr>
          <w:del w:id="956" w:author="微软用户" w:date="2014-07-21T11:26:00Z"/>
          <w:szCs w:val="24"/>
        </w:rPr>
        <w:pPrChange w:id="957" w:author="微软用户" w:date="2014-07-21T11:26:00Z">
          <w:pPr>
            <w:spacing w:line="420" w:lineRule="exact"/>
          </w:pPr>
        </w:pPrChange>
      </w:pPr>
      <w:del w:id="958" w:author="微软用户" w:date="2014-07-21T11:22:00Z">
        <w:r>
          <w:rPr>
            <w:noProof/>
            <w:szCs w:val="24"/>
            <w:rPrChange w:id="959">
              <w:rPr>
                <w:noProof/>
                <w:color w:val="0000FF"/>
                <w:u w:val="single"/>
              </w:rPr>
            </w:rPrChange>
          </w:rPr>
          <w:drawing>
            <wp:anchor distT="0" distB="0" distL="114300" distR="114300" simplePos="0" relativeHeight="251660800" behindDoc="0" locked="0" layoutInCell="1" allowOverlap="1">
              <wp:simplePos x="0" y="0"/>
              <wp:positionH relativeFrom="column">
                <wp:posOffset>0</wp:posOffset>
              </wp:positionH>
              <wp:positionV relativeFrom="paragraph">
                <wp:posOffset>266065</wp:posOffset>
              </wp:positionV>
              <wp:extent cx="5398770" cy="1729740"/>
              <wp:effectExtent l="19050" t="0" r="0" b="0"/>
              <wp:wrapTopAndBottom/>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5398770" cy="1729740"/>
                      </a:xfrm>
                      <a:prstGeom prst="rect">
                        <a:avLst/>
                      </a:prstGeom>
                      <a:noFill/>
                      <a:ln w="9525">
                        <a:noFill/>
                        <a:miter lim="800000"/>
                        <a:headEnd/>
                        <a:tailEnd/>
                      </a:ln>
                    </pic:spPr>
                  </pic:pic>
                </a:graphicData>
              </a:graphic>
            </wp:anchor>
          </w:drawing>
        </w:r>
      </w:del>
    </w:p>
    <w:p w:rsidR="00052391" w:rsidRDefault="000A0FF3">
      <w:pPr>
        <w:pStyle w:val="ab"/>
        <w:ind w:firstLineChars="0" w:firstLine="0"/>
        <w:jc w:val="center"/>
        <w:pPrChange w:id="960" w:author="微软用户" w:date="2014-07-21T16:25:00Z">
          <w:pPr>
            <w:pStyle w:val="af7"/>
            <w:spacing w:afterLines="0" w:line="360" w:lineRule="auto"/>
          </w:pPr>
        </w:pPrChange>
      </w:pPr>
      <w:del w:id="961" w:author="微软用户" w:date="2014-07-21T16:25:00Z">
        <w:r w:rsidRPr="00EA19F6" w:rsidDel="00963D1A">
          <w:delText>图</w:delText>
        </w:r>
        <w:r w:rsidRPr="00EA19F6" w:rsidDel="00963D1A">
          <w:delText>3.26</w:delText>
        </w:r>
      </w:del>
      <w:r w:rsidRPr="00EA19F6">
        <w:t>计划汇总界面</w:t>
      </w:r>
    </w:p>
    <w:p w:rsidR="005F5F32" w:rsidRPr="00EA19F6" w:rsidRDefault="005F5F32" w:rsidP="005F5F32">
      <w:pPr>
        <w:spacing w:line="420" w:lineRule="exact"/>
        <w:ind w:left="448"/>
        <w:rPr>
          <w:sz w:val="24"/>
          <w:szCs w:val="24"/>
        </w:rPr>
      </w:pPr>
      <w:r w:rsidRPr="00EA19F6">
        <w:rPr>
          <w:sz w:val="24"/>
          <w:szCs w:val="24"/>
        </w:rPr>
        <w:t>点击</w:t>
      </w:r>
      <w:r w:rsidR="00F75479">
        <w:rPr>
          <w:rFonts w:hint="eastAsia"/>
          <w:sz w:val="24"/>
          <w:szCs w:val="24"/>
        </w:rPr>
        <w:t>“</w:t>
      </w:r>
      <w:r w:rsidRPr="00EA19F6">
        <w:rPr>
          <w:sz w:val="24"/>
          <w:szCs w:val="24"/>
        </w:rPr>
        <w:t>新增</w:t>
      </w:r>
      <w:r w:rsidR="00F75479">
        <w:rPr>
          <w:rFonts w:hint="eastAsia"/>
          <w:sz w:val="24"/>
          <w:szCs w:val="24"/>
        </w:rPr>
        <w:t>”</w:t>
      </w:r>
      <w:r w:rsidRPr="00EA19F6">
        <w:rPr>
          <w:sz w:val="24"/>
          <w:szCs w:val="24"/>
        </w:rPr>
        <w:t>进入该时间段的计划摘要信息的填写界面，如</w:t>
      </w:r>
      <w:ins w:id="962" w:author="微软用户" w:date="2014-07-21T16:26:00Z">
        <w:r w:rsidR="00963D1A">
          <w:rPr>
            <w:sz w:val="24"/>
            <w:szCs w:val="24"/>
          </w:rPr>
          <w:fldChar w:fldCharType="begin"/>
        </w:r>
        <w:r w:rsidR="00963D1A">
          <w:rPr>
            <w:sz w:val="24"/>
            <w:szCs w:val="24"/>
          </w:rPr>
          <w:instrText xml:space="preserve"> REF _Ref393723308 \h </w:instrText>
        </w:r>
      </w:ins>
      <w:r w:rsidR="00963D1A">
        <w:rPr>
          <w:sz w:val="24"/>
          <w:szCs w:val="24"/>
        </w:rPr>
      </w:r>
      <w:r w:rsidR="00963D1A">
        <w:rPr>
          <w:sz w:val="24"/>
          <w:szCs w:val="24"/>
        </w:rPr>
        <w:fldChar w:fldCharType="separate"/>
      </w:r>
      <w:ins w:id="963" w:author="微软用户" w:date="2014-07-21T16:26:00Z">
        <w:r w:rsidR="00963D1A">
          <w:t>图</w:t>
        </w:r>
        <w:r w:rsidR="00963D1A">
          <w:t xml:space="preserve">3- </w:t>
        </w:r>
        <w:r w:rsidR="00963D1A">
          <w:rPr>
            <w:noProof/>
          </w:rPr>
          <w:t>30</w:t>
        </w:r>
        <w:r w:rsidR="00963D1A">
          <w:rPr>
            <w:sz w:val="24"/>
            <w:szCs w:val="24"/>
          </w:rPr>
          <w:fldChar w:fldCharType="end"/>
        </w:r>
      </w:ins>
      <w:del w:id="964" w:author="微软用户" w:date="2014-07-21T16:26:00Z">
        <w:r w:rsidRPr="00EA19F6" w:rsidDel="00963D1A">
          <w:rPr>
            <w:sz w:val="24"/>
            <w:szCs w:val="24"/>
          </w:rPr>
          <w:delText>图</w:delText>
        </w:r>
        <w:r w:rsidRPr="00EA19F6" w:rsidDel="00963D1A">
          <w:rPr>
            <w:sz w:val="24"/>
            <w:szCs w:val="24"/>
          </w:rPr>
          <w:delText>3.27</w:delText>
        </w:r>
      </w:del>
      <w:r w:rsidRPr="00EA19F6">
        <w:rPr>
          <w:sz w:val="24"/>
          <w:szCs w:val="24"/>
        </w:rPr>
        <w:t>所示。</w:t>
      </w:r>
    </w:p>
    <w:p w:rsidR="005F5F32" w:rsidRPr="00EA19F6" w:rsidRDefault="005566B1" w:rsidP="005F5F32">
      <w:pPr>
        <w:pStyle w:val="ae"/>
        <w:ind w:firstLineChars="0" w:firstLine="0"/>
        <w:jc w:val="center"/>
        <w:rPr>
          <w:b/>
        </w:rPr>
      </w:pPr>
      <w:ins w:id="965" w:author="微软用户" w:date="2014-07-21T11:27:00Z">
        <w:r>
          <w:rPr>
            <w:b/>
            <w:noProof/>
            <w:rPrChange w:id="966">
              <w:rPr>
                <w:noProof/>
                <w:color w:val="0000FF"/>
                <w:u w:val="single"/>
              </w:rPr>
            </w:rPrChange>
          </w:rPr>
          <w:lastRenderedPageBreak/>
          <w:drawing>
            <wp:inline distT="0" distB="0" distL="0" distR="0">
              <wp:extent cx="5400040" cy="2559315"/>
              <wp:effectExtent l="19050" t="0" r="0" b="0"/>
              <wp:docPr id="1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srcRect/>
                      <a:stretch>
                        <a:fillRect/>
                      </a:stretch>
                    </pic:blipFill>
                    <pic:spPr bwMode="auto">
                      <a:xfrm>
                        <a:off x="0" y="0"/>
                        <a:ext cx="5400040" cy="2559315"/>
                      </a:xfrm>
                      <a:prstGeom prst="rect">
                        <a:avLst/>
                      </a:prstGeom>
                      <a:noFill/>
                      <a:ln w="9525">
                        <a:noFill/>
                        <a:miter lim="800000"/>
                        <a:headEnd/>
                        <a:tailEnd/>
                      </a:ln>
                    </pic:spPr>
                  </pic:pic>
                </a:graphicData>
              </a:graphic>
            </wp:inline>
          </w:drawing>
        </w:r>
      </w:ins>
      <w:del w:id="967" w:author="微软用户" w:date="2014-07-21T11:27:00Z">
        <w:r>
          <w:rPr>
            <w:b/>
            <w:noProof/>
            <w:rPrChange w:id="968">
              <w:rPr>
                <w:noProof/>
                <w:color w:val="0000FF"/>
                <w:u w:val="single"/>
              </w:rPr>
            </w:rPrChange>
          </w:rPr>
          <w:drawing>
            <wp:inline distT="0" distB="0" distL="0" distR="0">
              <wp:extent cx="5400040" cy="2007252"/>
              <wp:effectExtent l="19050" t="0" r="0" b="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5400040" cy="2007252"/>
                      </a:xfrm>
                      <a:prstGeom prst="rect">
                        <a:avLst/>
                      </a:prstGeom>
                      <a:noFill/>
                      <a:ln w="9525">
                        <a:noFill/>
                        <a:miter lim="800000"/>
                        <a:headEnd/>
                        <a:tailEnd/>
                      </a:ln>
                    </pic:spPr>
                  </pic:pic>
                </a:graphicData>
              </a:graphic>
            </wp:inline>
          </w:drawing>
        </w:r>
      </w:del>
    </w:p>
    <w:p w:rsidR="005F5F32" w:rsidRPr="00EA19F6" w:rsidRDefault="00963D1A">
      <w:pPr>
        <w:pStyle w:val="af8"/>
        <w:jc w:val="center"/>
        <w:rPr>
          <w:rFonts w:ascii="Times New Roman" w:hAnsi="Times New Roman"/>
          <w:sz w:val="21"/>
          <w:szCs w:val="21"/>
        </w:rPr>
        <w:pPrChange w:id="969" w:author="微软用户" w:date="2014-07-21T17:06:00Z">
          <w:pPr>
            <w:pStyle w:val="af7"/>
            <w:spacing w:afterLines="0" w:line="360" w:lineRule="auto"/>
          </w:pPr>
        </w:pPrChange>
      </w:pPr>
      <w:bookmarkStart w:id="970" w:name="_Ref393723308"/>
      <w:ins w:id="971" w:author="微软用户" w:date="2014-07-21T16:26:00Z">
        <w:r>
          <w:t>图</w:t>
        </w:r>
        <w:r>
          <w:t xml:space="preserve">3- </w:t>
        </w:r>
        <w:r>
          <w:fldChar w:fldCharType="begin"/>
        </w:r>
        <w:r>
          <w:instrText xml:space="preserve"> SEQ </w:instrText>
        </w:r>
        <w:r>
          <w:instrText>图</w:instrText>
        </w:r>
        <w:r>
          <w:instrText xml:space="preserve">3- \* ARABIC </w:instrText>
        </w:r>
      </w:ins>
      <w:r>
        <w:fldChar w:fldCharType="separate"/>
      </w:r>
      <w:ins w:id="972" w:author="微软用户" w:date="2014-07-21T17:03:00Z">
        <w:r w:rsidR="003202FC">
          <w:rPr>
            <w:noProof/>
          </w:rPr>
          <w:t>30</w:t>
        </w:r>
      </w:ins>
      <w:ins w:id="973" w:author="微软用户" w:date="2014-07-21T16:26:00Z">
        <w:r>
          <w:fldChar w:fldCharType="end"/>
        </w:r>
      </w:ins>
      <w:bookmarkEnd w:id="970"/>
      <w:del w:id="974" w:author="微软用户" w:date="2014-07-21T16:26:00Z">
        <w:r w:rsidR="005F5F32" w:rsidRPr="00EA19F6" w:rsidDel="00963D1A">
          <w:rPr>
            <w:rFonts w:ascii="Times New Roman" w:hAnsi="Times New Roman"/>
            <w:sz w:val="21"/>
            <w:szCs w:val="21"/>
          </w:rPr>
          <w:delText>图</w:delText>
        </w:r>
        <w:r w:rsidR="005F5F32" w:rsidRPr="00EA19F6" w:rsidDel="00963D1A">
          <w:rPr>
            <w:rFonts w:ascii="Times New Roman" w:hAnsi="Times New Roman"/>
            <w:sz w:val="21"/>
            <w:szCs w:val="21"/>
          </w:rPr>
          <w:delText>3.27</w:delText>
        </w:r>
      </w:del>
      <w:r w:rsidR="005F5F32" w:rsidRPr="00EA19F6">
        <w:rPr>
          <w:rFonts w:ascii="Times New Roman" w:hAnsi="Times New Roman"/>
          <w:sz w:val="21"/>
          <w:szCs w:val="21"/>
        </w:rPr>
        <w:t>计划</w:t>
      </w:r>
      <w:r w:rsidR="000A0FF3" w:rsidRPr="00EA19F6">
        <w:rPr>
          <w:rFonts w:ascii="Times New Roman" w:hAnsi="Times New Roman"/>
          <w:sz w:val="21"/>
          <w:szCs w:val="21"/>
        </w:rPr>
        <w:t>新增</w:t>
      </w:r>
      <w:r w:rsidR="005F5F32" w:rsidRPr="00EA19F6">
        <w:rPr>
          <w:rFonts w:ascii="Times New Roman" w:hAnsi="Times New Roman"/>
          <w:sz w:val="21"/>
          <w:szCs w:val="21"/>
        </w:rPr>
        <w:t>界面</w:t>
      </w:r>
    </w:p>
    <w:p w:rsidR="005F5F32" w:rsidRPr="00EA19F6" w:rsidRDefault="005F5F32" w:rsidP="005F5F32">
      <w:pPr>
        <w:spacing w:line="420" w:lineRule="exact"/>
        <w:ind w:firstLine="420"/>
        <w:rPr>
          <w:sz w:val="24"/>
          <w:szCs w:val="24"/>
        </w:rPr>
      </w:pPr>
      <w:r w:rsidRPr="00EA19F6">
        <w:rPr>
          <w:sz w:val="24"/>
          <w:szCs w:val="24"/>
        </w:rPr>
        <w:t>点击保存之后，进入计划关联页面，选择需要关联的计划，如</w:t>
      </w:r>
      <w:ins w:id="975" w:author="微软用户" w:date="2014-07-21T16:26:00Z">
        <w:r w:rsidR="00963D1A">
          <w:rPr>
            <w:sz w:val="24"/>
            <w:szCs w:val="24"/>
          </w:rPr>
          <w:fldChar w:fldCharType="begin"/>
        </w:r>
        <w:r w:rsidR="00963D1A">
          <w:rPr>
            <w:sz w:val="24"/>
            <w:szCs w:val="24"/>
          </w:rPr>
          <w:instrText xml:space="preserve"> REF _Ref393723337 \h </w:instrText>
        </w:r>
      </w:ins>
      <w:r w:rsidR="00963D1A">
        <w:rPr>
          <w:sz w:val="24"/>
          <w:szCs w:val="24"/>
        </w:rPr>
      </w:r>
      <w:r w:rsidR="00963D1A">
        <w:rPr>
          <w:sz w:val="24"/>
          <w:szCs w:val="24"/>
        </w:rPr>
        <w:fldChar w:fldCharType="separate"/>
      </w:r>
      <w:ins w:id="976" w:author="微软用户" w:date="2014-07-21T16:26:00Z">
        <w:r w:rsidR="00963D1A">
          <w:t>图</w:t>
        </w:r>
        <w:r w:rsidR="00963D1A">
          <w:t xml:space="preserve">3- </w:t>
        </w:r>
        <w:r w:rsidR="00963D1A">
          <w:rPr>
            <w:noProof/>
          </w:rPr>
          <w:t>31</w:t>
        </w:r>
        <w:r w:rsidR="00963D1A">
          <w:rPr>
            <w:sz w:val="24"/>
            <w:szCs w:val="24"/>
          </w:rPr>
          <w:fldChar w:fldCharType="end"/>
        </w:r>
      </w:ins>
      <w:del w:id="977" w:author="微软用户" w:date="2014-07-21T16:26:00Z">
        <w:r w:rsidRPr="00EA19F6" w:rsidDel="00963D1A">
          <w:rPr>
            <w:sz w:val="24"/>
            <w:szCs w:val="24"/>
          </w:rPr>
          <w:delText>图</w:delText>
        </w:r>
        <w:r w:rsidRPr="00EA19F6" w:rsidDel="00963D1A">
          <w:rPr>
            <w:sz w:val="24"/>
            <w:szCs w:val="24"/>
          </w:rPr>
          <w:delText>3.28</w:delText>
        </w:r>
      </w:del>
      <w:r w:rsidRPr="00EA19F6">
        <w:rPr>
          <w:sz w:val="24"/>
          <w:szCs w:val="24"/>
        </w:rPr>
        <w:t>所示；保存之后系统会自动进行冲突检测，如图</w:t>
      </w:r>
      <w:r w:rsidRPr="00EA19F6">
        <w:rPr>
          <w:sz w:val="24"/>
          <w:szCs w:val="24"/>
        </w:rPr>
        <w:t>3</w:t>
      </w:r>
      <w:del w:id="978" w:author="微软用户" w:date="2014-07-21T16:28:00Z">
        <w:r w:rsidRPr="00EA19F6" w:rsidDel="00963D1A">
          <w:rPr>
            <w:sz w:val="24"/>
            <w:szCs w:val="24"/>
          </w:rPr>
          <w:delText>.29</w:delText>
        </w:r>
      </w:del>
      <w:ins w:id="979" w:author="微软用户" w:date="2014-07-21T16:28:00Z">
        <w:r w:rsidR="00963D1A">
          <w:rPr>
            <w:rFonts w:hint="eastAsia"/>
            <w:sz w:val="24"/>
            <w:szCs w:val="24"/>
          </w:rPr>
          <w:t>-32</w:t>
        </w:r>
      </w:ins>
      <w:r w:rsidRPr="00EA19F6">
        <w:rPr>
          <w:sz w:val="24"/>
          <w:szCs w:val="24"/>
        </w:rPr>
        <w:t>所示。</w:t>
      </w:r>
    </w:p>
    <w:p w:rsidR="005F5F32" w:rsidRPr="00EA19F6" w:rsidRDefault="005F5F32" w:rsidP="005F5F32">
      <w:pPr>
        <w:pStyle w:val="ae"/>
        <w:ind w:firstLineChars="0" w:firstLine="0"/>
        <w:jc w:val="center"/>
        <w:rPr>
          <w:b/>
        </w:rPr>
      </w:pPr>
      <w:r w:rsidRPr="00EA19F6">
        <w:rPr>
          <w:b/>
          <w:noProof/>
        </w:rPr>
        <w:drawing>
          <wp:inline distT="0" distB="0" distL="0" distR="0">
            <wp:extent cx="5391150" cy="1381125"/>
            <wp:effectExtent l="0" t="0" r="0" b="9525"/>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1381125"/>
                    </a:xfrm>
                    <a:prstGeom prst="rect">
                      <a:avLst/>
                    </a:prstGeom>
                    <a:noFill/>
                    <a:ln>
                      <a:noFill/>
                    </a:ln>
                  </pic:spPr>
                </pic:pic>
              </a:graphicData>
            </a:graphic>
          </wp:inline>
        </w:drawing>
      </w:r>
    </w:p>
    <w:p w:rsidR="005F5F32" w:rsidRPr="00EA19F6" w:rsidRDefault="00963D1A">
      <w:pPr>
        <w:pStyle w:val="af8"/>
        <w:jc w:val="center"/>
        <w:rPr>
          <w:rFonts w:ascii="Times New Roman" w:hAnsi="Times New Roman"/>
          <w:sz w:val="21"/>
          <w:szCs w:val="21"/>
        </w:rPr>
        <w:pPrChange w:id="980" w:author="微软用户" w:date="2014-07-21T17:06:00Z">
          <w:pPr>
            <w:pStyle w:val="af7"/>
            <w:spacing w:afterLines="0" w:line="360" w:lineRule="auto"/>
          </w:pPr>
        </w:pPrChange>
      </w:pPr>
      <w:bookmarkStart w:id="981" w:name="_Ref393723337"/>
      <w:ins w:id="982" w:author="微软用户" w:date="2014-07-21T16:26:00Z">
        <w:r>
          <w:t>图</w:t>
        </w:r>
        <w:r>
          <w:t xml:space="preserve">3- </w:t>
        </w:r>
        <w:r>
          <w:fldChar w:fldCharType="begin"/>
        </w:r>
        <w:r>
          <w:instrText xml:space="preserve"> SEQ </w:instrText>
        </w:r>
        <w:r>
          <w:instrText>图</w:instrText>
        </w:r>
        <w:r>
          <w:instrText xml:space="preserve">3- \* ARABIC </w:instrText>
        </w:r>
      </w:ins>
      <w:r>
        <w:fldChar w:fldCharType="separate"/>
      </w:r>
      <w:ins w:id="983" w:author="微软用户" w:date="2014-07-21T17:03:00Z">
        <w:r w:rsidR="003202FC">
          <w:rPr>
            <w:noProof/>
          </w:rPr>
          <w:t>31</w:t>
        </w:r>
      </w:ins>
      <w:ins w:id="984" w:author="微软用户" w:date="2014-07-21T16:26:00Z">
        <w:r>
          <w:fldChar w:fldCharType="end"/>
        </w:r>
      </w:ins>
      <w:bookmarkEnd w:id="981"/>
      <w:del w:id="985" w:author="微软用户" w:date="2014-07-21T16:26:00Z">
        <w:r w:rsidR="005F5F32" w:rsidRPr="00EA19F6" w:rsidDel="00963D1A">
          <w:rPr>
            <w:rFonts w:ascii="Times New Roman" w:hAnsi="Times New Roman"/>
            <w:sz w:val="21"/>
            <w:szCs w:val="21"/>
          </w:rPr>
          <w:delText>图</w:delText>
        </w:r>
        <w:r w:rsidR="005F5F32" w:rsidRPr="00EA19F6" w:rsidDel="00963D1A">
          <w:rPr>
            <w:rFonts w:ascii="Times New Roman" w:hAnsi="Times New Roman"/>
            <w:sz w:val="21"/>
            <w:szCs w:val="21"/>
          </w:rPr>
          <w:delText xml:space="preserve">3.28 </w:delText>
        </w:r>
      </w:del>
      <w:r w:rsidR="005F5F32" w:rsidRPr="00EA19F6">
        <w:rPr>
          <w:rFonts w:ascii="Times New Roman" w:hAnsi="Times New Roman"/>
          <w:sz w:val="21"/>
          <w:szCs w:val="21"/>
        </w:rPr>
        <w:t>计划关联界面</w:t>
      </w:r>
    </w:p>
    <w:p w:rsidR="005F5F32" w:rsidRPr="00EA19F6" w:rsidRDefault="005F5F32">
      <w:pPr>
        <w:pStyle w:val="af8"/>
        <w:jc w:val="center"/>
        <w:rPr>
          <w:rFonts w:ascii="Times New Roman" w:hAnsi="Times New Roman"/>
          <w:sz w:val="21"/>
          <w:szCs w:val="21"/>
        </w:rPr>
        <w:pPrChange w:id="986" w:author="微软用户" w:date="2014-07-21T16:28:00Z">
          <w:pPr>
            <w:pStyle w:val="af7"/>
            <w:spacing w:after="350"/>
          </w:pPr>
        </w:pPrChange>
      </w:pPr>
      <w:r w:rsidRPr="00EA19F6">
        <w:rPr>
          <w:rFonts w:ascii="Times New Roman" w:hAnsi="Times New Roman"/>
          <w:noProof/>
        </w:rPr>
        <w:drawing>
          <wp:inline distT="0" distB="0" distL="0" distR="0">
            <wp:extent cx="5267325" cy="895350"/>
            <wp:effectExtent l="0" t="0" r="9525" b="0"/>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325" cy="895350"/>
                    </a:xfrm>
                    <a:prstGeom prst="rect">
                      <a:avLst/>
                    </a:prstGeom>
                    <a:noFill/>
                    <a:ln>
                      <a:noFill/>
                    </a:ln>
                  </pic:spPr>
                </pic:pic>
              </a:graphicData>
            </a:graphic>
          </wp:inline>
        </w:drawing>
      </w:r>
      <w:ins w:id="987" w:author="微软用户" w:date="2014-07-21T16:26:00Z">
        <w:r w:rsidR="00963D1A">
          <w:t>图</w:t>
        </w:r>
        <w:r w:rsidR="00963D1A">
          <w:t xml:space="preserve">3- </w:t>
        </w:r>
        <w:r w:rsidR="00963D1A">
          <w:fldChar w:fldCharType="begin"/>
        </w:r>
        <w:r w:rsidR="00963D1A">
          <w:instrText xml:space="preserve"> SEQ </w:instrText>
        </w:r>
        <w:r w:rsidR="00963D1A">
          <w:instrText>图</w:instrText>
        </w:r>
        <w:r w:rsidR="00963D1A">
          <w:instrText xml:space="preserve">3- \* ARABIC </w:instrText>
        </w:r>
      </w:ins>
      <w:r w:rsidR="00963D1A">
        <w:fldChar w:fldCharType="separate"/>
      </w:r>
      <w:ins w:id="988" w:author="微软用户" w:date="2014-07-21T17:03:00Z">
        <w:r w:rsidR="003202FC">
          <w:rPr>
            <w:noProof/>
          </w:rPr>
          <w:t>32</w:t>
        </w:r>
      </w:ins>
      <w:ins w:id="989" w:author="微软用户" w:date="2014-07-21T16:26:00Z">
        <w:r w:rsidR="00963D1A">
          <w:fldChar w:fldCharType="end"/>
        </w:r>
      </w:ins>
      <w:del w:id="990" w:author="微软用户" w:date="2014-07-21T16:26:00Z">
        <w:r w:rsidRPr="00EA19F6" w:rsidDel="00963D1A">
          <w:rPr>
            <w:rFonts w:ascii="Times New Roman" w:hAnsi="Times New Roman"/>
            <w:sz w:val="21"/>
            <w:szCs w:val="21"/>
          </w:rPr>
          <w:delText>图</w:delText>
        </w:r>
        <w:r w:rsidRPr="00EA19F6" w:rsidDel="00963D1A">
          <w:rPr>
            <w:rFonts w:ascii="Times New Roman" w:hAnsi="Times New Roman"/>
            <w:sz w:val="21"/>
            <w:szCs w:val="21"/>
          </w:rPr>
          <w:delText xml:space="preserve">3.29 </w:delText>
        </w:r>
      </w:del>
      <w:ins w:id="991" w:author="微软用户" w:date="2014-07-21T16:28:00Z">
        <w:r w:rsidR="00963D1A">
          <w:rPr>
            <w:rFonts w:ascii="Times New Roman" w:hAnsi="Times New Roman" w:hint="eastAsia"/>
            <w:sz w:val="21"/>
            <w:szCs w:val="21"/>
          </w:rPr>
          <w:t>计划冲突检测页面</w:t>
        </w:r>
      </w:ins>
      <w:del w:id="992" w:author="微软用户" w:date="2014-07-21T16:28:00Z">
        <w:r w:rsidRPr="00EA19F6" w:rsidDel="00963D1A">
          <w:rPr>
            <w:rFonts w:ascii="Times New Roman" w:hAnsi="Times New Roman"/>
            <w:sz w:val="21"/>
            <w:szCs w:val="21"/>
          </w:rPr>
          <w:delText>计划冲突检测界面</w:delText>
        </w:r>
      </w:del>
    </w:p>
    <w:p w:rsidR="005F5F32" w:rsidRPr="00EA19F6" w:rsidRDefault="005F5F32" w:rsidP="004832A8">
      <w:pPr>
        <w:spacing w:line="420" w:lineRule="exact"/>
        <w:ind w:firstLine="420"/>
        <w:rPr>
          <w:sz w:val="24"/>
          <w:szCs w:val="24"/>
        </w:rPr>
      </w:pPr>
      <w:r w:rsidRPr="00EA19F6">
        <w:rPr>
          <w:sz w:val="24"/>
          <w:szCs w:val="24"/>
        </w:rPr>
        <w:t>冲突检测之后点击下一步执行生成作业令号，点击生成并保存后则完成汇总计划，如</w:t>
      </w:r>
      <w:ins w:id="993" w:author="微软用户" w:date="2014-07-21T16:29:00Z">
        <w:r w:rsidR="00963D1A">
          <w:rPr>
            <w:sz w:val="24"/>
            <w:szCs w:val="24"/>
          </w:rPr>
          <w:fldChar w:fldCharType="begin"/>
        </w:r>
        <w:r w:rsidR="00963D1A">
          <w:rPr>
            <w:sz w:val="24"/>
            <w:szCs w:val="24"/>
          </w:rPr>
          <w:instrText xml:space="preserve"> REF _Ref393723477 \h </w:instrText>
        </w:r>
      </w:ins>
      <w:r w:rsidR="00963D1A">
        <w:rPr>
          <w:sz w:val="24"/>
          <w:szCs w:val="24"/>
        </w:rPr>
      </w:r>
      <w:r w:rsidR="00963D1A">
        <w:rPr>
          <w:sz w:val="24"/>
          <w:szCs w:val="24"/>
        </w:rPr>
        <w:fldChar w:fldCharType="separate"/>
      </w:r>
      <w:ins w:id="994" w:author="微软用户" w:date="2014-07-21T16:29:00Z">
        <w:r w:rsidR="00963D1A">
          <w:t>图</w:t>
        </w:r>
        <w:r w:rsidR="00963D1A">
          <w:t xml:space="preserve">3- </w:t>
        </w:r>
        <w:r w:rsidR="00963D1A">
          <w:rPr>
            <w:noProof/>
          </w:rPr>
          <w:t>33</w:t>
        </w:r>
        <w:r w:rsidR="00963D1A">
          <w:rPr>
            <w:sz w:val="24"/>
            <w:szCs w:val="24"/>
          </w:rPr>
          <w:fldChar w:fldCharType="end"/>
        </w:r>
      </w:ins>
      <w:del w:id="995" w:author="微软用户" w:date="2014-07-21T16:29:00Z">
        <w:r w:rsidRPr="00EA19F6" w:rsidDel="00963D1A">
          <w:rPr>
            <w:sz w:val="24"/>
            <w:szCs w:val="24"/>
          </w:rPr>
          <w:delText>图</w:delText>
        </w:r>
        <w:r w:rsidRPr="00EA19F6" w:rsidDel="00963D1A">
          <w:rPr>
            <w:sz w:val="24"/>
            <w:szCs w:val="24"/>
          </w:rPr>
          <w:delText>3.30</w:delText>
        </w:r>
      </w:del>
      <w:r w:rsidRPr="00EA19F6">
        <w:rPr>
          <w:sz w:val="24"/>
          <w:szCs w:val="24"/>
        </w:rPr>
        <w:t>所示。</w:t>
      </w:r>
    </w:p>
    <w:p w:rsidR="005F5F32" w:rsidRPr="00EA19F6" w:rsidRDefault="005F5F32" w:rsidP="005F5F32">
      <w:pPr>
        <w:pStyle w:val="ae"/>
        <w:ind w:firstLineChars="0" w:firstLine="0"/>
        <w:jc w:val="center"/>
        <w:rPr>
          <w:b/>
        </w:rPr>
      </w:pPr>
      <w:r w:rsidRPr="00EA19F6">
        <w:rPr>
          <w:b/>
          <w:noProof/>
        </w:rPr>
        <w:drawing>
          <wp:inline distT="0" distB="0" distL="0" distR="0">
            <wp:extent cx="5391150" cy="1495425"/>
            <wp:effectExtent l="0" t="0" r="0" b="9525"/>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5F5F32" w:rsidRPr="00EA19F6" w:rsidRDefault="00963D1A">
      <w:pPr>
        <w:pStyle w:val="af8"/>
        <w:jc w:val="center"/>
        <w:rPr>
          <w:rFonts w:ascii="Times New Roman" w:hAnsi="Times New Roman"/>
          <w:sz w:val="21"/>
          <w:szCs w:val="21"/>
        </w:rPr>
        <w:pPrChange w:id="996" w:author="微软用户" w:date="2014-07-21T17:06:00Z">
          <w:pPr>
            <w:pStyle w:val="af7"/>
            <w:spacing w:afterLines="0" w:line="360" w:lineRule="auto"/>
          </w:pPr>
        </w:pPrChange>
      </w:pPr>
      <w:bookmarkStart w:id="997" w:name="_Ref393723477"/>
      <w:ins w:id="998" w:author="微软用户" w:date="2014-07-21T16:29:00Z">
        <w:r>
          <w:t>图</w:t>
        </w:r>
        <w:r>
          <w:t xml:space="preserve">3- </w:t>
        </w:r>
        <w:r>
          <w:fldChar w:fldCharType="begin"/>
        </w:r>
        <w:r>
          <w:instrText xml:space="preserve"> SEQ </w:instrText>
        </w:r>
        <w:r>
          <w:instrText>图</w:instrText>
        </w:r>
        <w:r>
          <w:instrText xml:space="preserve">3- \* ARABIC </w:instrText>
        </w:r>
      </w:ins>
      <w:r>
        <w:fldChar w:fldCharType="separate"/>
      </w:r>
      <w:ins w:id="999" w:author="微软用户" w:date="2014-07-21T17:03:00Z">
        <w:r w:rsidR="003202FC">
          <w:rPr>
            <w:noProof/>
          </w:rPr>
          <w:t>33</w:t>
        </w:r>
      </w:ins>
      <w:ins w:id="1000" w:author="微软用户" w:date="2014-07-21T16:29:00Z">
        <w:r>
          <w:fldChar w:fldCharType="end"/>
        </w:r>
      </w:ins>
      <w:bookmarkEnd w:id="997"/>
      <w:del w:id="1001" w:author="微软用户" w:date="2014-07-21T16:29:00Z">
        <w:r w:rsidR="005F5F32" w:rsidRPr="00EA19F6" w:rsidDel="00963D1A">
          <w:rPr>
            <w:rFonts w:ascii="Times New Roman" w:hAnsi="Times New Roman"/>
            <w:sz w:val="21"/>
            <w:szCs w:val="21"/>
          </w:rPr>
          <w:delText>图</w:delText>
        </w:r>
        <w:r w:rsidR="005F5F32" w:rsidRPr="00EA19F6" w:rsidDel="00963D1A">
          <w:rPr>
            <w:rFonts w:ascii="Times New Roman" w:hAnsi="Times New Roman"/>
            <w:sz w:val="21"/>
            <w:szCs w:val="21"/>
          </w:rPr>
          <w:delText xml:space="preserve">3.30 </w:delText>
        </w:r>
      </w:del>
      <w:r w:rsidR="005F5F32" w:rsidRPr="00EA19F6">
        <w:rPr>
          <w:rFonts w:ascii="Times New Roman" w:hAnsi="Times New Roman"/>
          <w:sz w:val="21"/>
          <w:szCs w:val="21"/>
        </w:rPr>
        <w:t>作业令生成界面</w:t>
      </w:r>
    </w:p>
    <w:p w:rsidR="00ED7D95" w:rsidRPr="00EA19F6" w:rsidRDefault="00ED7D95" w:rsidP="00ED7D95">
      <w:pPr>
        <w:pStyle w:val="2"/>
        <w:rPr>
          <w:rFonts w:ascii="Times New Roman" w:hAnsi="Times New Roman"/>
        </w:rPr>
      </w:pPr>
      <w:bookmarkStart w:id="1002" w:name="_Toc374089120"/>
      <w:bookmarkStart w:id="1003" w:name="_Toc374623968"/>
      <w:bookmarkStart w:id="1004" w:name="_Toc374624502"/>
      <w:bookmarkStart w:id="1005" w:name="_Toc393727849"/>
      <w:r w:rsidRPr="00EA19F6">
        <w:rPr>
          <w:rFonts w:ascii="Times New Roman" w:hAnsi="Times New Roman"/>
        </w:rPr>
        <w:lastRenderedPageBreak/>
        <w:t>计划会签</w:t>
      </w:r>
      <w:bookmarkEnd w:id="1002"/>
      <w:bookmarkEnd w:id="1003"/>
      <w:bookmarkEnd w:id="1004"/>
      <w:bookmarkEnd w:id="1005"/>
    </w:p>
    <w:p w:rsidR="00E42520" w:rsidRDefault="00E42520" w:rsidP="00E42520">
      <w:pPr>
        <w:pStyle w:val="ab"/>
        <w:ind w:firstLineChars="0" w:firstLine="420"/>
        <w:rPr>
          <w:ins w:id="1006" w:author="微软用户" w:date="2014-07-21T11:30:00Z"/>
        </w:rPr>
      </w:pPr>
      <w:r w:rsidRPr="00EA19F6">
        <w:t>计划汇总完成后即可对计划进行会签操作，不同类别计划会签流程不同。</w:t>
      </w:r>
    </w:p>
    <w:p w:rsidR="00052391" w:rsidRDefault="00A11F52">
      <w:pPr>
        <w:pStyle w:val="3"/>
        <w:pPrChange w:id="1007" w:author="微软用户" w:date="2014-07-21T11:30:00Z">
          <w:pPr>
            <w:pStyle w:val="ab"/>
            <w:ind w:firstLineChars="0" w:firstLine="420"/>
          </w:pPr>
        </w:pPrChange>
      </w:pPr>
      <w:bookmarkStart w:id="1008" w:name="_Toc393727850"/>
      <w:ins w:id="1009" w:author="微软用户" w:date="2014-07-21T11:30:00Z">
        <w:r>
          <w:rPr>
            <w:rFonts w:eastAsiaTheme="minorEastAsia" w:hint="eastAsia"/>
          </w:rPr>
          <w:t>周计划会签</w:t>
        </w:r>
      </w:ins>
      <w:bookmarkEnd w:id="1008"/>
    </w:p>
    <w:p w:rsidR="00052391" w:rsidRDefault="0026334D">
      <w:pPr>
        <w:pStyle w:val="4"/>
        <w:pPrChange w:id="1010" w:author="微软用户" w:date="2014-07-21T11:30:00Z">
          <w:pPr>
            <w:pStyle w:val="3"/>
          </w:pPr>
        </w:pPrChange>
      </w:pPr>
      <w:r w:rsidRPr="00EA19F6">
        <w:t>A</w:t>
      </w:r>
      <w:r w:rsidRPr="00EA19F6">
        <w:t>类计划会签</w:t>
      </w:r>
    </w:p>
    <w:p w:rsidR="00ED7D95" w:rsidRPr="00EA19F6" w:rsidRDefault="0026334D" w:rsidP="007B4EC9">
      <w:pPr>
        <w:pStyle w:val="ab"/>
        <w:ind w:firstLine="508"/>
      </w:pPr>
      <w:r w:rsidRPr="00EA19F6">
        <w:t>A</w:t>
      </w:r>
      <w:r w:rsidRPr="00EA19F6">
        <w:t>类</w:t>
      </w:r>
      <w:r w:rsidR="00ED7D95" w:rsidRPr="00EA19F6">
        <w:t>计划的会签流程为：施工管理</w:t>
      </w:r>
      <w:r w:rsidR="0015034D" w:rsidRPr="00EA19F6">
        <w:t>岗公司计划员</w:t>
      </w:r>
      <w:r w:rsidR="00ED7D95" w:rsidRPr="00EA19F6">
        <w:t>（同意会签）</w:t>
      </w:r>
      <w:r w:rsidR="00ED7D95" w:rsidRPr="00EA19F6">
        <w:t>→</w:t>
      </w:r>
      <w:r w:rsidR="00ED7D95" w:rsidRPr="00EA19F6">
        <w:t>调度票务部综合管理室主任</w:t>
      </w:r>
      <w:r w:rsidR="00ED7D95" w:rsidRPr="00EA19F6">
        <w:t>/</w:t>
      </w:r>
      <w:r w:rsidR="00ED7D95" w:rsidRPr="00EA19F6">
        <w:t>副主任（同意会签）</w:t>
      </w:r>
      <w:r w:rsidR="00ED7D95" w:rsidRPr="00EA19F6">
        <w:t>→</w:t>
      </w:r>
      <w:r w:rsidR="00ED7D95" w:rsidRPr="00EA19F6">
        <w:t>调度票务部部长</w:t>
      </w:r>
      <w:r w:rsidR="00ED7D95" w:rsidRPr="00EA19F6">
        <w:t>/</w:t>
      </w:r>
      <w:r w:rsidR="00ED7D95" w:rsidRPr="00EA19F6">
        <w:t>副部长（同意会签）</w:t>
      </w:r>
      <w:r w:rsidR="00ED7D95" w:rsidRPr="00EA19F6">
        <w:t>→</w:t>
      </w:r>
      <w:r w:rsidR="00ED7D95" w:rsidRPr="00EA19F6">
        <w:t>运营分公司分管副总（同意会签）</w:t>
      </w:r>
      <w:r w:rsidR="00ED7D95" w:rsidRPr="00EA19F6">
        <w:t>→</w:t>
      </w:r>
      <w:r w:rsidR="0015034D" w:rsidRPr="00EA19F6">
        <w:t>施工管理岗公司计划员</w:t>
      </w:r>
      <w:r w:rsidR="00ED7D95" w:rsidRPr="00EA19F6">
        <w:t>（发布）。</w:t>
      </w:r>
    </w:p>
    <w:p w:rsidR="00ED7D95" w:rsidRPr="00EA19F6" w:rsidRDefault="00ED7D95" w:rsidP="007B4EC9">
      <w:pPr>
        <w:pStyle w:val="ab"/>
        <w:ind w:firstLine="508"/>
      </w:pPr>
      <w:r w:rsidRPr="00EA19F6">
        <w:t>如果</w:t>
      </w:r>
      <w:r w:rsidR="00C36CB4" w:rsidRPr="00EA19F6">
        <w:t>某一阶段</w:t>
      </w:r>
      <w:r w:rsidRPr="00EA19F6">
        <w:t>不同意会签</w:t>
      </w:r>
      <w:r w:rsidR="00686C76" w:rsidRPr="00EA19F6">
        <w:t>，即执行</w:t>
      </w:r>
      <w:r w:rsidR="0008104C">
        <w:rPr>
          <w:rFonts w:hint="eastAsia"/>
        </w:rPr>
        <w:t>“</w:t>
      </w:r>
      <w:r w:rsidR="00686C76" w:rsidRPr="00EA19F6">
        <w:t>驳回</w:t>
      </w:r>
      <w:r w:rsidR="0008104C">
        <w:rPr>
          <w:rFonts w:hint="eastAsia"/>
        </w:rPr>
        <w:t>”</w:t>
      </w:r>
      <w:r w:rsidR="00686C76" w:rsidRPr="00EA19F6">
        <w:t>操作时</w:t>
      </w:r>
      <w:r w:rsidRPr="00EA19F6">
        <w:t>，则计划会被驳回到上一阶段。</w:t>
      </w:r>
    </w:p>
    <w:p w:rsidR="00052391" w:rsidRDefault="006E61B6">
      <w:pPr>
        <w:pStyle w:val="5"/>
        <w:pPrChange w:id="1011" w:author="微软用户" w:date="2014-07-21T11:30:00Z">
          <w:pPr>
            <w:pStyle w:val="4"/>
          </w:pPr>
        </w:pPrChange>
      </w:pPr>
      <w:bookmarkStart w:id="1012" w:name="_Toc374089121"/>
      <w:bookmarkStart w:id="1013" w:name="_Toc374623969"/>
      <w:bookmarkStart w:id="1014" w:name="_Toc374624503"/>
      <w:r w:rsidRPr="00EA19F6">
        <w:t>施工管理岗公司计划员</w:t>
      </w:r>
      <w:r w:rsidR="003A46AF" w:rsidRPr="00EA19F6">
        <w:t>会签</w:t>
      </w:r>
      <w:bookmarkEnd w:id="1012"/>
      <w:bookmarkEnd w:id="1013"/>
      <w:bookmarkEnd w:id="1014"/>
    </w:p>
    <w:p w:rsidR="0026334D" w:rsidRPr="00F75479" w:rsidRDefault="0026334D" w:rsidP="00F75479">
      <w:pPr>
        <w:pStyle w:val="ab"/>
        <w:ind w:firstLine="508"/>
      </w:pPr>
      <w:r w:rsidRPr="00F75479">
        <w:t>在周计划汇总界面，选择任一需要</w:t>
      </w:r>
      <w:r w:rsidR="003A46AF" w:rsidRPr="00F75479">
        <w:t>会签的计划，点击</w:t>
      </w:r>
      <w:r w:rsidR="00F75479">
        <w:rPr>
          <w:rFonts w:hint="eastAsia"/>
        </w:rPr>
        <w:t>“</w:t>
      </w:r>
      <w:r w:rsidR="003A46AF" w:rsidRPr="00F75479">
        <w:t>会签</w:t>
      </w:r>
      <w:r w:rsidR="00F75479">
        <w:rPr>
          <w:rFonts w:hint="eastAsia"/>
        </w:rPr>
        <w:t>”</w:t>
      </w:r>
      <w:r w:rsidRPr="00F75479">
        <w:t>，即可对计划进行会签操作，并流转到下一会签人员待办列表中，如</w:t>
      </w:r>
      <w:ins w:id="1015" w:author="微软用户" w:date="2014-07-21T16:29:00Z">
        <w:r w:rsidR="00963D1A">
          <w:fldChar w:fldCharType="begin"/>
        </w:r>
        <w:r w:rsidR="00963D1A">
          <w:instrText xml:space="preserve"> REF _Ref393723493 \h </w:instrText>
        </w:r>
      </w:ins>
      <w:r w:rsidR="00963D1A">
        <w:fldChar w:fldCharType="separate"/>
      </w:r>
      <w:ins w:id="1016" w:author="微软用户" w:date="2014-07-21T16:29:00Z">
        <w:r w:rsidR="00963D1A">
          <w:t>图</w:t>
        </w:r>
        <w:r w:rsidR="00963D1A">
          <w:t xml:space="preserve">3- </w:t>
        </w:r>
        <w:r w:rsidR="00963D1A">
          <w:rPr>
            <w:noProof/>
          </w:rPr>
          <w:t>34</w:t>
        </w:r>
        <w:r w:rsidR="00963D1A">
          <w:fldChar w:fldCharType="end"/>
        </w:r>
      </w:ins>
      <w:del w:id="1017" w:author="微软用户" w:date="2014-07-21T16:29:00Z">
        <w:r w:rsidRPr="00F75479" w:rsidDel="00963D1A">
          <w:delText>图</w:delText>
        </w:r>
        <w:r w:rsidR="00BC29B0" w:rsidRPr="00F75479" w:rsidDel="00963D1A">
          <w:delText>3.31</w:delText>
        </w:r>
      </w:del>
      <w:r w:rsidRPr="00F75479">
        <w:t>所示</w:t>
      </w:r>
      <w:r w:rsidR="00BC29B0" w:rsidRPr="00F75479">
        <w:t>。</w:t>
      </w:r>
    </w:p>
    <w:p w:rsidR="003A46AF" w:rsidRPr="00EA19F6" w:rsidRDefault="005566B1" w:rsidP="00B060DB">
      <w:pPr>
        <w:pStyle w:val="ae"/>
        <w:ind w:firstLineChars="0" w:firstLine="0"/>
        <w:jc w:val="center"/>
        <w:rPr>
          <w:b/>
        </w:rPr>
      </w:pPr>
      <w:ins w:id="1018" w:author="微软用户" w:date="2014-07-21T11:29:00Z">
        <w:r>
          <w:rPr>
            <w:b/>
            <w:noProof/>
            <w:rPrChange w:id="1019">
              <w:rPr>
                <w:noProof/>
                <w:color w:val="0000FF"/>
                <w:u w:val="single"/>
              </w:rPr>
            </w:rPrChange>
          </w:rPr>
          <w:drawing>
            <wp:inline distT="0" distB="0" distL="0" distR="0">
              <wp:extent cx="5400040" cy="1054410"/>
              <wp:effectExtent l="19050" t="0" r="0" b="0"/>
              <wp:docPr id="1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srcRect/>
                      <a:stretch>
                        <a:fillRect/>
                      </a:stretch>
                    </pic:blipFill>
                    <pic:spPr bwMode="auto">
                      <a:xfrm>
                        <a:off x="0" y="0"/>
                        <a:ext cx="5400040" cy="1054410"/>
                      </a:xfrm>
                      <a:prstGeom prst="rect">
                        <a:avLst/>
                      </a:prstGeom>
                      <a:noFill/>
                      <a:ln w="9525">
                        <a:noFill/>
                        <a:miter lim="800000"/>
                        <a:headEnd/>
                        <a:tailEnd/>
                      </a:ln>
                    </pic:spPr>
                  </pic:pic>
                </a:graphicData>
              </a:graphic>
            </wp:inline>
          </w:drawing>
        </w:r>
      </w:ins>
      <w:del w:id="1020" w:author="微软用户" w:date="2014-07-21T11:29:00Z">
        <w:r>
          <w:rPr>
            <w:b/>
            <w:noProof/>
            <w:rPrChange w:id="1021">
              <w:rPr>
                <w:noProof/>
                <w:color w:val="0000FF"/>
                <w:u w:val="single"/>
              </w:rPr>
            </w:rPrChange>
          </w:rPr>
          <w:drawing>
            <wp:inline distT="0" distB="0" distL="0" distR="0">
              <wp:extent cx="5400040" cy="1318097"/>
              <wp:effectExtent l="19050" t="0" r="0" b="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5400040" cy="1318097"/>
                      </a:xfrm>
                      <a:prstGeom prst="rect">
                        <a:avLst/>
                      </a:prstGeom>
                      <a:noFill/>
                      <a:ln w="9525">
                        <a:noFill/>
                        <a:miter lim="800000"/>
                        <a:headEnd/>
                        <a:tailEnd/>
                      </a:ln>
                    </pic:spPr>
                  </pic:pic>
                </a:graphicData>
              </a:graphic>
            </wp:inline>
          </w:drawing>
        </w:r>
      </w:del>
    </w:p>
    <w:p w:rsidR="0026334D" w:rsidRPr="00EA19F6" w:rsidRDefault="00963D1A">
      <w:pPr>
        <w:pStyle w:val="af8"/>
        <w:jc w:val="center"/>
        <w:rPr>
          <w:rFonts w:ascii="Times New Roman" w:hAnsi="Times New Roman"/>
          <w:sz w:val="21"/>
          <w:szCs w:val="21"/>
        </w:rPr>
        <w:pPrChange w:id="1022" w:author="微软用户" w:date="2014-07-21T17:06:00Z">
          <w:pPr>
            <w:pStyle w:val="af7"/>
            <w:spacing w:afterLines="0" w:line="360" w:lineRule="auto"/>
          </w:pPr>
        </w:pPrChange>
      </w:pPr>
      <w:bookmarkStart w:id="1023" w:name="_Ref393723493"/>
      <w:ins w:id="1024" w:author="微软用户" w:date="2014-07-21T16:29:00Z">
        <w:r>
          <w:t>图</w:t>
        </w:r>
        <w:r>
          <w:t xml:space="preserve">3- </w:t>
        </w:r>
        <w:r>
          <w:fldChar w:fldCharType="begin"/>
        </w:r>
        <w:r>
          <w:instrText xml:space="preserve"> SEQ </w:instrText>
        </w:r>
        <w:r>
          <w:instrText>图</w:instrText>
        </w:r>
        <w:r>
          <w:instrText xml:space="preserve">3- \* ARABIC </w:instrText>
        </w:r>
      </w:ins>
      <w:r>
        <w:fldChar w:fldCharType="separate"/>
      </w:r>
      <w:ins w:id="1025" w:author="微软用户" w:date="2014-07-21T17:03:00Z">
        <w:r w:rsidR="003202FC">
          <w:rPr>
            <w:noProof/>
          </w:rPr>
          <w:t>34</w:t>
        </w:r>
      </w:ins>
      <w:ins w:id="1026" w:author="微软用户" w:date="2014-07-21T16:29:00Z">
        <w:r>
          <w:fldChar w:fldCharType="end"/>
        </w:r>
      </w:ins>
      <w:bookmarkEnd w:id="1023"/>
      <w:del w:id="1027" w:author="微软用户" w:date="2014-07-21T16:29:00Z">
        <w:r w:rsidR="003A46AF" w:rsidRPr="00EA19F6" w:rsidDel="00963D1A">
          <w:rPr>
            <w:rFonts w:ascii="Times New Roman" w:hAnsi="Times New Roman"/>
            <w:sz w:val="21"/>
            <w:szCs w:val="21"/>
          </w:rPr>
          <w:delText>图</w:delText>
        </w:r>
        <w:r w:rsidR="00F1733E" w:rsidRPr="00EA19F6" w:rsidDel="00963D1A">
          <w:rPr>
            <w:rFonts w:ascii="Times New Roman" w:hAnsi="Times New Roman"/>
            <w:sz w:val="21"/>
            <w:szCs w:val="21"/>
          </w:rPr>
          <w:delText>3.</w:delText>
        </w:r>
        <w:r w:rsidR="00C4326B" w:rsidRPr="00EA19F6" w:rsidDel="00963D1A">
          <w:rPr>
            <w:rFonts w:ascii="Times New Roman" w:hAnsi="Times New Roman"/>
            <w:sz w:val="21"/>
            <w:szCs w:val="21"/>
          </w:rPr>
          <w:delText>3</w:delText>
        </w:r>
        <w:r w:rsidR="00D97C9A" w:rsidRPr="00EA19F6" w:rsidDel="00963D1A">
          <w:rPr>
            <w:rFonts w:ascii="Times New Roman" w:hAnsi="Times New Roman"/>
            <w:sz w:val="21"/>
            <w:szCs w:val="21"/>
          </w:rPr>
          <w:delText>1</w:delText>
        </w:r>
        <w:r w:rsidR="00DA045D" w:rsidRPr="00EA19F6" w:rsidDel="00963D1A">
          <w:rPr>
            <w:rFonts w:ascii="Times New Roman" w:hAnsi="Times New Roman"/>
            <w:sz w:val="21"/>
            <w:szCs w:val="21"/>
          </w:rPr>
          <w:delText xml:space="preserve"> </w:delText>
        </w:r>
      </w:del>
      <w:r w:rsidR="003A46AF" w:rsidRPr="00EA19F6">
        <w:rPr>
          <w:rFonts w:ascii="Times New Roman" w:hAnsi="Times New Roman"/>
          <w:sz w:val="21"/>
          <w:szCs w:val="21"/>
        </w:rPr>
        <w:t>作业会签界面</w:t>
      </w:r>
    </w:p>
    <w:p w:rsidR="0026334D" w:rsidRPr="00EA19F6" w:rsidRDefault="0026334D" w:rsidP="00E85BA5">
      <w:pPr>
        <w:pStyle w:val="af7"/>
        <w:spacing w:afterLines="0" w:line="360" w:lineRule="auto"/>
        <w:ind w:firstLine="420"/>
        <w:jc w:val="both"/>
        <w:rPr>
          <w:rFonts w:ascii="Times New Roman" w:eastAsia="宋体" w:hAnsi="Times New Roman"/>
          <w:sz w:val="24"/>
          <w:szCs w:val="24"/>
        </w:rPr>
      </w:pPr>
      <w:r w:rsidRPr="00EA19F6">
        <w:rPr>
          <w:rFonts w:ascii="Times New Roman" w:eastAsia="宋体" w:hAnsi="Times New Roman"/>
          <w:sz w:val="24"/>
          <w:szCs w:val="24"/>
        </w:rPr>
        <w:t>在周计划会签列</w:t>
      </w:r>
      <w:r w:rsidR="002A2C80" w:rsidRPr="00EA19F6">
        <w:rPr>
          <w:rFonts w:ascii="Times New Roman" w:eastAsia="宋体" w:hAnsi="Times New Roman"/>
          <w:sz w:val="24"/>
          <w:szCs w:val="24"/>
        </w:rPr>
        <w:t>表页面，点击</w:t>
      </w:r>
      <w:r w:rsidR="006375B8">
        <w:rPr>
          <w:rFonts w:ascii="Times New Roman" w:eastAsia="宋体" w:hAnsi="Times New Roman" w:hint="eastAsia"/>
          <w:sz w:val="24"/>
          <w:szCs w:val="24"/>
        </w:rPr>
        <w:t>“</w:t>
      </w:r>
      <w:r w:rsidR="002A2C80" w:rsidRPr="00EA19F6">
        <w:rPr>
          <w:rFonts w:ascii="Times New Roman" w:eastAsia="宋体" w:hAnsi="Times New Roman"/>
          <w:sz w:val="24"/>
          <w:szCs w:val="24"/>
        </w:rPr>
        <w:t>会签详情</w:t>
      </w:r>
      <w:r w:rsidR="006375B8">
        <w:rPr>
          <w:rFonts w:ascii="Times New Roman" w:eastAsia="宋体" w:hAnsi="Times New Roman" w:hint="eastAsia"/>
          <w:sz w:val="24"/>
          <w:szCs w:val="24"/>
        </w:rPr>
        <w:t>”</w:t>
      </w:r>
      <w:r w:rsidR="002A2C80" w:rsidRPr="00EA19F6">
        <w:rPr>
          <w:rFonts w:ascii="Times New Roman" w:eastAsia="宋体" w:hAnsi="Times New Roman"/>
          <w:sz w:val="24"/>
          <w:szCs w:val="24"/>
        </w:rPr>
        <w:t>，可查看到该会签计划的会签详细信息，如</w:t>
      </w:r>
      <w:ins w:id="1028" w:author="微软用户" w:date="2014-07-21T16:29:00Z">
        <w:r w:rsidR="00963D1A">
          <w:rPr>
            <w:rFonts w:ascii="Times New Roman" w:eastAsia="宋体" w:hAnsi="Times New Roman"/>
            <w:sz w:val="24"/>
            <w:szCs w:val="24"/>
          </w:rPr>
          <w:fldChar w:fldCharType="begin"/>
        </w:r>
        <w:r w:rsidR="00963D1A">
          <w:rPr>
            <w:rFonts w:ascii="Times New Roman" w:eastAsia="宋体" w:hAnsi="Times New Roman"/>
            <w:sz w:val="24"/>
            <w:szCs w:val="24"/>
          </w:rPr>
          <w:instrText xml:space="preserve"> REF _Ref393723507 \h </w:instrText>
        </w:r>
      </w:ins>
      <w:r w:rsidR="00963D1A">
        <w:rPr>
          <w:rFonts w:ascii="Times New Roman" w:eastAsia="宋体" w:hAnsi="Times New Roman"/>
          <w:sz w:val="24"/>
          <w:szCs w:val="24"/>
        </w:rPr>
        <w:instrText xml:space="preserve"> \* MERGEFORMAT </w:instrText>
      </w:r>
      <w:r w:rsidR="00963D1A">
        <w:rPr>
          <w:rFonts w:ascii="Times New Roman" w:eastAsia="宋体" w:hAnsi="Times New Roman"/>
          <w:sz w:val="24"/>
          <w:szCs w:val="24"/>
        </w:rPr>
      </w:r>
      <w:r w:rsidR="00963D1A">
        <w:rPr>
          <w:rFonts w:ascii="Times New Roman" w:eastAsia="宋体" w:hAnsi="Times New Roman"/>
          <w:sz w:val="24"/>
          <w:szCs w:val="24"/>
        </w:rPr>
        <w:fldChar w:fldCharType="separate"/>
      </w:r>
      <w:ins w:id="1029" w:author="微软用户" w:date="2014-07-21T16:29:00Z">
        <w:r w:rsidR="00963D1A" w:rsidRPr="00963D1A">
          <w:rPr>
            <w:rFonts w:ascii="Times New Roman" w:eastAsia="宋体" w:hAnsi="Times New Roman"/>
            <w:sz w:val="24"/>
            <w:szCs w:val="24"/>
            <w:rPrChange w:id="1030" w:author="微软用户" w:date="2014-07-21T16:30:00Z">
              <w:rPr/>
            </w:rPrChange>
          </w:rPr>
          <w:t>图</w:t>
        </w:r>
        <w:r w:rsidR="00963D1A" w:rsidRPr="00963D1A">
          <w:rPr>
            <w:rFonts w:ascii="Times New Roman" w:eastAsia="宋体" w:hAnsi="Times New Roman"/>
            <w:sz w:val="24"/>
            <w:szCs w:val="24"/>
            <w:rPrChange w:id="1031" w:author="微软用户" w:date="2014-07-21T16:30:00Z">
              <w:rPr/>
            </w:rPrChange>
          </w:rPr>
          <w:t>3- 35</w:t>
        </w:r>
        <w:r w:rsidR="00963D1A">
          <w:rPr>
            <w:rFonts w:ascii="Times New Roman" w:eastAsia="宋体" w:hAnsi="Times New Roman"/>
            <w:sz w:val="24"/>
            <w:szCs w:val="24"/>
          </w:rPr>
          <w:fldChar w:fldCharType="end"/>
        </w:r>
      </w:ins>
      <w:del w:id="1032" w:author="微软用户" w:date="2014-07-21T16:29:00Z">
        <w:r w:rsidRPr="00EA19F6" w:rsidDel="00963D1A">
          <w:rPr>
            <w:rFonts w:ascii="Times New Roman" w:eastAsia="宋体" w:hAnsi="Times New Roman"/>
            <w:sz w:val="24"/>
            <w:szCs w:val="24"/>
          </w:rPr>
          <w:delText>图</w:delText>
        </w:r>
        <w:r w:rsidR="002A2C80" w:rsidRPr="00EA19F6" w:rsidDel="00963D1A">
          <w:rPr>
            <w:rFonts w:ascii="Times New Roman" w:eastAsia="宋体" w:hAnsi="Times New Roman"/>
            <w:sz w:val="24"/>
            <w:szCs w:val="24"/>
          </w:rPr>
          <w:delText>3.32</w:delText>
        </w:r>
      </w:del>
      <w:r w:rsidRPr="00EA19F6">
        <w:rPr>
          <w:rFonts w:ascii="Times New Roman" w:eastAsia="宋体" w:hAnsi="Times New Roman"/>
          <w:sz w:val="24"/>
          <w:szCs w:val="24"/>
        </w:rPr>
        <w:t>所示</w:t>
      </w:r>
      <w:r w:rsidR="002A2C80" w:rsidRPr="00EA19F6">
        <w:rPr>
          <w:rFonts w:ascii="Times New Roman" w:eastAsia="宋体" w:hAnsi="Times New Roman"/>
          <w:sz w:val="24"/>
          <w:szCs w:val="24"/>
        </w:rPr>
        <w:t>。</w:t>
      </w:r>
    </w:p>
    <w:p w:rsidR="0026334D" w:rsidRPr="00EA19F6" w:rsidRDefault="005566B1" w:rsidP="0026334D">
      <w:pPr>
        <w:pStyle w:val="af7"/>
        <w:spacing w:afterLines="0" w:line="360" w:lineRule="auto"/>
        <w:jc w:val="both"/>
        <w:rPr>
          <w:rFonts w:ascii="Times New Roman" w:eastAsia="黑体" w:hAnsi="Times New Roman"/>
          <w:sz w:val="21"/>
          <w:szCs w:val="21"/>
        </w:rPr>
      </w:pPr>
      <w:ins w:id="1033" w:author="微软用户" w:date="2014-07-21T11:29:00Z">
        <w:r>
          <w:rPr>
            <w:rFonts w:eastAsia="黑体"/>
            <w:noProof/>
            <w:szCs w:val="21"/>
            <w:rPrChange w:id="1034">
              <w:rPr>
                <w:noProof/>
                <w:color w:val="0000FF"/>
                <w:u w:val="single"/>
              </w:rPr>
            </w:rPrChange>
          </w:rPr>
          <w:drawing>
            <wp:inline distT="0" distB="0" distL="0" distR="0">
              <wp:extent cx="5400040" cy="1029747"/>
              <wp:effectExtent l="19050" t="0" r="0" b="0"/>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cstate="print"/>
                      <a:srcRect/>
                      <a:stretch>
                        <a:fillRect/>
                      </a:stretch>
                    </pic:blipFill>
                    <pic:spPr bwMode="auto">
                      <a:xfrm>
                        <a:off x="0" y="0"/>
                        <a:ext cx="5400040" cy="1029747"/>
                      </a:xfrm>
                      <a:prstGeom prst="rect">
                        <a:avLst/>
                      </a:prstGeom>
                      <a:noFill/>
                      <a:ln w="9525">
                        <a:noFill/>
                        <a:miter lim="800000"/>
                        <a:headEnd/>
                        <a:tailEnd/>
                      </a:ln>
                    </pic:spPr>
                  </pic:pic>
                </a:graphicData>
              </a:graphic>
            </wp:inline>
          </w:drawing>
        </w:r>
      </w:ins>
      <w:del w:id="1035" w:author="微软用户" w:date="2014-07-21T11:29:00Z">
        <w:r>
          <w:rPr>
            <w:rFonts w:ascii="Times New Roman" w:eastAsia="黑体" w:hAnsi="Times New Roman"/>
            <w:noProof/>
            <w:szCs w:val="21"/>
            <w:rPrChange w:id="1036">
              <w:rPr>
                <w:noProof/>
                <w:color w:val="0000FF"/>
                <w:u w:val="single"/>
              </w:rPr>
            </w:rPrChange>
          </w:rPr>
          <w:drawing>
            <wp:inline distT="0" distB="0" distL="0" distR="0">
              <wp:extent cx="5400040" cy="1248888"/>
              <wp:effectExtent l="19050" t="0" r="0" b="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5400040" cy="1248888"/>
                      </a:xfrm>
                      <a:prstGeom prst="rect">
                        <a:avLst/>
                      </a:prstGeom>
                      <a:noFill/>
                      <a:ln w="9525">
                        <a:noFill/>
                        <a:miter lim="800000"/>
                        <a:headEnd/>
                        <a:tailEnd/>
                      </a:ln>
                    </pic:spPr>
                  </pic:pic>
                </a:graphicData>
              </a:graphic>
            </wp:inline>
          </w:drawing>
        </w:r>
      </w:del>
    </w:p>
    <w:p w:rsidR="00E85BA5" w:rsidRPr="00EA19F6" w:rsidRDefault="00963D1A">
      <w:pPr>
        <w:pStyle w:val="af8"/>
        <w:jc w:val="center"/>
        <w:rPr>
          <w:rFonts w:ascii="Times New Roman" w:hAnsi="Times New Roman"/>
          <w:sz w:val="21"/>
          <w:szCs w:val="21"/>
        </w:rPr>
        <w:pPrChange w:id="1037" w:author="微软用户" w:date="2014-07-21T17:06:00Z">
          <w:pPr>
            <w:pStyle w:val="af7"/>
            <w:spacing w:afterLines="0" w:line="360" w:lineRule="auto"/>
          </w:pPr>
        </w:pPrChange>
      </w:pPr>
      <w:bookmarkStart w:id="1038" w:name="_Ref393723507"/>
      <w:ins w:id="1039" w:author="微软用户" w:date="2014-07-21T16:29:00Z">
        <w:r>
          <w:t>图</w:t>
        </w:r>
        <w:r>
          <w:t xml:space="preserve">3- </w:t>
        </w:r>
        <w:r>
          <w:fldChar w:fldCharType="begin"/>
        </w:r>
        <w:r>
          <w:instrText xml:space="preserve"> SEQ </w:instrText>
        </w:r>
        <w:r>
          <w:instrText>图</w:instrText>
        </w:r>
        <w:r>
          <w:instrText xml:space="preserve">3- \* ARABIC </w:instrText>
        </w:r>
      </w:ins>
      <w:r>
        <w:fldChar w:fldCharType="separate"/>
      </w:r>
      <w:ins w:id="1040" w:author="微软用户" w:date="2014-07-21T17:03:00Z">
        <w:r w:rsidR="003202FC">
          <w:rPr>
            <w:noProof/>
          </w:rPr>
          <w:t>35</w:t>
        </w:r>
      </w:ins>
      <w:ins w:id="1041" w:author="微软用户" w:date="2014-07-21T16:29:00Z">
        <w:r>
          <w:fldChar w:fldCharType="end"/>
        </w:r>
      </w:ins>
      <w:bookmarkEnd w:id="1038"/>
      <w:del w:id="1042" w:author="微软用户" w:date="2014-07-21T16:29:00Z">
        <w:r w:rsidR="00E85BA5" w:rsidRPr="00EA19F6" w:rsidDel="00963D1A">
          <w:rPr>
            <w:rFonts w:ascii="Times New Roman" w:hAnsi="Times New Roman"/>
            <w:sz w:val="21"/>
            <w:szCs w:val="21"/>
          </w:rPr>
          <w:delText>图</w:delText>
        </w:r>
        <w:r w:rsidR="00E85BA5" w:rsidRPr="00EA19F6" w:rsidDel="00963D1A">
          <w:rPr>
            <w:rFonts w:ascii="Times New Roman" w:hAnsi="Times New Roman"/>
            <w:sz w:val="21"/>
            <w:szCs w:val="21"/>
          </w:rPr>
          <w:delText xml:space="preserve">3.32 </w:delText>
        </w:r>
      </w:del>
      <w:r w:rsidR="00E85BA5" w:rsidRPr="00EA19F6">
        <w:rPr>
          <w:rFonts w:ascii="Times New Roman" w:hAnsi="Times New Roman"/>
          <w:sz w:val="21"/>
          <w:szCs w:val="21"/>
        </w:rPr>
        <w:t>作业会签详情界面</w:t>
      </w:r>
    </w:p>
    <w:p w:rsidR="00052391" w:rsidRDefault="00DA045D">
      <w:pPr>
        <w:pStyle w:val="5"/>
        <w:pPrChange w:id="1043" w:author="微软用户" w:date="2014-07-21T11:30:00Z">
          <w:pPr>
            <w:pStyle w:val="4"/>
          </w:pPr>
        </w:pPrChange>
      </w:pPr>
      <w:bookmarkStart w:id="1044" w:name="_Toc374089122"/>
      <w:bookmarkStart w:id="1045" w:name="_Toc374623970"/>
      <w:bookmarkStart w:id="1046" w:name="_Toc374624504"/>
      <w:r w:rsidRPr="00EA19F6">
        <w:t>其他负责人会签</w:t>
      </w:r>
      <w:bookmarkEnd w:id="1044"/>
      <w:bookmarkEnd w:id="1045"/>
      <w:bookmarkEnd w:id="1046"/>
    </w:p>
    <w:p w:rsidR="00DA045D" w:rsidRPr="00335902" w:rsidRDefault="00152F16"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会签的每一个流程都可以对计划的信息和操作记录</w:t>
      </w:r>
      <w:r w:rsidR="00DA045D" w:rsidRPr="00335902">
        <w:rPr>
          <w:rFonts w:ascii="Times New Roman" w:eastAsia="宋体" w:hAnsi="Times New Roman"/>
          <w:sz w:val="24"/>
          <w:szCs w:val="24"/>
        </w:rPr>
        <w:t>进行查看。</w:t>
      </w:r>
      <w:r w:rsidR="009D0700" w:rsidRPr="00335902">
        <w:rPr>
          <w:rFonts w:ascii="Times New Roman" w:eastAsia="宋体" w:hAnsi="Times New Roman"/>
          <w:sz w:val="24"/>
          <w:szCs w:val="24"/>
        </w:rPr>
        <w:t>施工管理岗公司计划员</w:t>
      </w:r>
      <w:r w:rsidRPr="00335902">
        <w:rPr>
          <w:rFonts w:ascii="Times New Roman" w:eastAsia="宋体" w:hAnsi="Times New Roman"/>
          <w:sz w:val="24"/>
          <w:szCs w:val="24"/>
        </w:rPr>
        <w:t>会签之后，</w:t>
      </w:r>
      <w:r w:rsidR="00DA045D" w:rsidRPr="00335902">
        <w:rPr>
          <w:rFonts w:ascii="Times New Roman" w:eastAsia="宋体" w:hAnsi="Times New Roman"/>
          <w:sz w:val="24"/>
          <w:szCs w:val="24"/>
        </w:rPr>
        <w:t>由调度票务部综合管理室主任</w:t>
      </w:r>
      <w:r w:rsidR="00DA045D" w:rsidRPr="00335902">
        <w:rPr>
          <w:rFonts w:ascii="Times New Roman" w:eastAsia="宋体" w:hAnsi="Times New Roman"/>
          <w:sz w:val="24"/>
          <w:szCs w:val="24"/>
        </w:rPr>
        <w:t>/</w:t>
      </w:r>
      <w:r w:rsidRPr="00335902">
        <w:rPr>
          <w:rFonts w:ascii="Times New Roman" w:eastAsia="宋体" w:hAnsi="Times New Roman"/>
          <w:sz w:val="24"/>
          <w:szCs w:val="24"/>
        </w:rPr>
        <w:t>副主任进行会签审批，如</w:t>
      </w:r>
      <w:ins w:id="1047" w:author="微软用户" w:date="2014-07-21T16:30:00Z">
        <w:r w:rsidR="00963D1A">
          <w:rPr>
            <w:rFonts w:ascii="Times New Roman" w:eastAsia="宋体" w:hAnsi="Times New Roman"/>
            <w:sz w:val="24"/>
            <w:szCs w:val="24"/>
          </w:rPr>
          <w:fldChar w:fldCharType="begin"/>
        </w:r>
        <w:r w:rsidR="00963D1A">
          <w:rPr>
            <w:rFonts w:ascii="Times New Roman" w:eastAsia="宋体" w:hAnsi="Times New Roman"/>
            <w:sz w:val="24"/>
            <w:szCs w:val="24"/>
          </w:rPr>
          <w:instrText xml:space="preserve"> REF _Ref393723532 \h </w:instrText>
        </w:r>
      </w:ins>
      <w:r w:rsidR="00963D1A">
        <w:rPr>
          <w:rFonts w:ascii="Times New Roman" w:eastAsia="宋体" w:hAnsi="Times New Roman"/>
          <w:sz w:val="24"/>
          <w:szCs w:val="24"/>
        </w:rPr>
        <w:instrText xml:space="preserve"> \* MERGEFORMAT </w:instrText>
      </w:r>
      <w:r w:rsidR="00963D1A">
        <w:rPr>
          <w:rFonts w:ascii="Times New Roman" w:eastAsia="宋体" w:hAnsi="Times New Roman"/>
          <w:sz w:val="24"/>
          <w:szCs w:val="24"/>
        </w:rPr>
      </w:r>
      <w:r w:rsidR="00963D1A">
        <w:rPr>
          <w:rFonts w:ascii="Times New Roman" w:eastAsia="宋体" w:hAnsi="Times New Roman"/>
          <w:sz w:val="24"/>
          <w:szCs w:val="24"/>
        </w:rPr>
        <w:fldChar w:fldCharType="separate"/>
      </w:r>
      <w:ins w:id="1048" w:author="微软用户" w:date="2014-07-21T16:30:00Z">
        <w:r w:rsidR="00963D1A" w:rsidRPr="00963D1A">
          <w:rPr>
            <w:rFonts w:ascii="Times New Roman" w:eastAsia="宋体" w:hAnsi="Times New Roman"/>
            <w:sz w:val="24"/>
            <w:szCs w:val="24"/>
            <w:rPrChange w:id="1049" w:author="微软用户" w:date="2014-07-21T16:30:00Z">
              <w:rPr/>
            </w:rPrChange>
          </w:rPr>
          <w:t>图</w:t>
        </w:r>
        <w:r w:rsidR="00963D1A" w:rsidRPr="00963D1A">
          <w:rPr>
            <w:rFonts w:ascii="Times New Roman" w:eastAsia="宋体" w:hAnsi="Times New Roman"/>
            <w:sz w:val="24"/>
            <w:szCs w:val="24"/>
            <w:rPrChange w:id="1050" w:author="微软用户" w:date="2014-07-21T16:30:00Z">
              <w:rPr/>
            </w:rPrChange>
          </w:rPr>
          <w:t>3- 36</w:t>
        </w:r>
        <w:r w:rsidR="00963D1A">
          <w:rPr>
            <w:rFonts w:ascii="Times New Roman" w:eastAsia="宋体" w:hAnsi="Times New Roman"/>
            <w:sz w:val="24"/>
            <w:szCs w:val="24"/>
          </w:rPr>
          <w:fldChar w:fldCharType="end"/>
        </w:r>
      </w:ins>
      <w:del w:id="1051" w:author="微软用户" w:date="2014-07-21T16:30:00Z">
        <w:r w:rsidR="00DA045D" w:rsidRPr="00335902" w:rsidDel="00963D1A">
          <w:rPr>
            <w:rFonts w:ascii="Times New Roman" w:eastAsia="宋体" w:hAnsi="Times New Roman"/>
            <w:sz w:val="24"/>
            <w:szCs w:val="24"/>
          </w:rPr>
          <w:delText>图</w:delText>
        </w:r>
        <w:r w:rsidR="00DA045D" w:rsidRPr="00335902" w:rsidDel="00963D1A">
          <w:rPr>
            <w:rFonts w:ascii="Times New Roman" w:eastAsia="宋体" w:hAnsi="Times New Roman"/>
            <w:sz w:val="24"/>
            <w:szCs w:val="24"/>
          </w:rPr>
          <w:delText>3.</w:delText>
        </w:r>
        <w:r w:rsidR="00C4326B" w:rsidRPr="00335902" w:rsidDel="00963D1A">
          <w:rPr>
            <w:rFonts w:ascii="Times New Roman" w:eastAsia="宋体" w:hAnsi="Times New Roman"/>
            <w:sz w:val="24"/>
            <w:szCs w:val="24"/>
          </w:rPr>
          <w:delText>3</w:delText>
        </w:r>
        <w:r w:rsidR="00D97C9A" w:rsidRPr="00335902" w:rsidDel="00963D1A">
          <w:rPr>
            <w:rFonts w:ascii="Times New Roman" w:eastAsia="宋体" w:hAnsi="Times New Roman"/>
            <w:sz w:val="24"/>
            <w:szCs w:val="24"/>
          </w:rPr>
          <w:delText>3</w:delText>
        </w:r>
      </w:del>
      <w:r w:rsidRPr="00335902">
        <w:rPr>
          <w:rFonts w:ascii="Times New Roman" w:eastAsia="宋体" w:hAnsi="Times New Roman"/>
          <w:sz w:val="24"/>
          <w:szCs w:val="24"/>
        </w:rPr>
        <w:t>所示。</w:t>
      </w:r>
    </w:p>
    <w:p w:rsidR="00DA045D" w:rsidRPr="00EA19F6" w:rsidRDefault="004633BA" w:rsidP="00937D34">
      <w:pPr>
        <w:pStyle w:val="ae"/>
        <w:ind w:firstLineChars="0" w:firstLine="0"/>
        <w:jc w:val="center"/>
        <w:rPr>
          <w:b/>
        </w:rPr>
      </w:pPr>
      <w:r w:rsidRPr="00EA19F6">
        <w:rPr>
          <w:b/>
          <w:noProof/>
        </w:rPr>
        <w:lastRenderedPageBreak/>
        <w:drawing>
          <wp:inline distT="0" distB="0" distL="0" distR="0">
            <wp:extent cx="5391150" cy="10858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1085850"/>
                    </a:xfrm>
                    <a:prstGeom prst="rect">
                      <a:avLst/>
                    </a:prstGeom>
                    <a:noFill/>
                    <a:ln>
                      <a:noFill/>
                    </a:ln>
                  </pic:spPr>
                </pic:pic>
              </a:graphicData>
            </a:graphic>
          </wp:inline>
        </w:drawing>
      </w:r>
    </w:p>
    <w:p w:rsidR="00DA045D" w:rsidRPr="00EA19F6" w:rsidRDefault="00963D1A">
      <w:pPr>
        <w:pStyle w:val="af8"/>
        <w:jc w:val="center"/>
        <w:rPr>
          <w:rFonts w:ascii="Times New Roman" w:hAnsi="Times New Roman"/>
          <w:sz w:val="21"/>
          <w:szCs w:val="21"/>
        </w:rPr>
        <w:pPrChange w:id="1052" w:author="微软用户" w:date="2014-07-21T17:06:00Z">
          <w:pPr>
            <w:pStyle w:val="af7"/>
            <w:spacing w:afterLines="0" w:line="360" w:lineRule="auto"/>
          </w:pPr>
        </w:pPrChange>
      </w:pPr>
      <w:bookmarkStart w:id="1053" w:name="_Ref393723532"/>
      <w:ins w:id="1054" w:author="微软用户" w:date="2014-07-21T16:29:00Z">
        <w:r>
          <w:t>图</w:t>
        </w:r>
        <w:r>
          <w:t xml:space="preserve">3- </w:t>
        </w:r>
        <w:r>
          <w:fldChar w:fldCharType="begin"/>
        </w:r>
        <w:r>
          <w:instrText xml:space="preserve"> SEQ </w:instrText>
        </w:r>
        <w:r>
          <w:instrText>图</w:instrText>
        </w:r>
        <w:r>
          <w:instrText xml:space="preserve">3- \* ARABIC </w:instrText>
        </w:r>
      </w:ins>
      <w:r>
        <w:fldChar w:fldCharType="separate"/>
      </w:r>
      <w:ins w:id="1055" w:author="微软用户" w:date="2014-07-21T17:03:00Z">
        <w:r w:rsidR="003202FC">
          <w:rPr>
            <w:noProof/>
          </w:rPr>
          <w:t>36</w:t>
        </w:r>
      </w:ins>
      <w:ins w:id="1056" w:author="微软用户" w:date="2014-07-21T16:29:00Z">
        <w:r>
          <w:fldChar w:fldCharType="end"/>
        </w:r>
      </w:ins>
      <w:bookmarkEnd w:id="1053"/>
      <w:del w:id="1057" w:author="微软用户" w:date="2014-07-21T16:29:00Z">
        <w:r w:rsidR="00DA045D" w:rsidRPr="00EA19F6" w:rsidDel="00963D1A">
          <w:rPr>
            <w:rFonts w:ascii="Times New Roman" w:hAnsi="Times New Roman"/>
            <w:sz w:val="21"/>
            <w:szCs w:val="21"/>
          </w:rPr>
          <w:delText>图</w:delText>
        </w:r>
        <w:r w:rsidR="00DA045D" w:rsidRPr="00EA19F6" w:rsidDel="00963D1A">
          <w:rPr>
            <w:rFonts w:ascii="Times New Roman" w:hAnsi="Times New Roman"/>
            <w:sz w:val="21"/>
            <w:szCs w:val="21"/>
          </w:rPr>
          <w:delText>3.</w:delText>
        </w:r>
        <w:r w:rsidR="00C4326B" w:rsidRPr="00EA19F6" w:rsidDel="00963D1A">
          <w:rPr>
            <w:rFonts w:ascii="Times New Roman" w:hAnsi="Times New Roman"/>
            <w:sz w:val="21"/>
            <w:szCs w:val="21"/>
          </w:rPr>
          <w:delText>3</w:delText>
        </w:r>
        <w:r w:rsidR="00D97C9A" w:rsidRPr="00EA19F6" w:rsidDel="00963D1A">
          <w:rPr>
            <w:rFonts w:ascii="Times New Roman" w:hAnsi="Times New Roman"/>
            <w:sz w:val="21"/>
            <w:szCs w:val="21"/>
          </w:rPr>
          <w:delText>3</w:delText>
        </w:r>
        <w:r w:rsidR="00DA045D" w:rsidRPr="00EA19F6" w:rsidDel="00963D1A">
          <w:rPr>
            <w:rFonts w:ascii="Times New Roman" w:hAnsi="Times New Roman"/>
            <w:sz w:val="21"/>
            <w:szCs w:val="21"/>
          </w:rPr>
          <w:delText xml:space="preserve"> </w:delText>
        </w:r>
      </w:del>
      <w:r w:rsidR="00DA045D" w:rsidRPr="00EA19F6">
        <w:rPr>
          <w:rFonts w:ascii="Times New Roman" w:hAnsi="Times New Roman"/>
          <w:sz w:val="21"/>
          <w:szCs w:val="21"/>
        </w:rPr>
        <w:t>作业会签审批界面</w:t>
      </w:r>
    </w:p>
    <w:p w:rsidR="00DA045D" w:rsidRPr="00335902" w:rsidRDefault="00DA045D"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调度票务部部长</w:t>
      </w:r>
      <w:r w:rsidRPr="00335902">
        <w:rPr>
          <w:rFonts w:ascii="Times New Roman" w:eastAsia="宋体" w:hAnsi="Times New Roman"/>
          <w:sz w:val="24"/>
          <w:szCs w:val="24"/>
        </w:rPr>
        <w:t>/</w:t>
      </w:r>
      <w:r w:rsidRPr="00335902">
        <w:rPr>
          <w:rFonts w:ascii="Times New Roman" w:eastAsia="宋体" w:hAnsi="Times New Roman"/>
          <w:sz w:val="24"/>
          <w:szCs w:val="24"/>
        </w:rPr>
        <w:t>副部长、运营分公司分管副总会签审批</w:t>
      </w:r>
      <w:r w:rsidR="00BE160F" w:rsidRPr="00335902">
        <w:rPr>
          <w:rFonts w:ascii="Times New Roman" w:eastAsia="宋体" w:hAnsi="Times New Roman"/>
          <w:sz w:val="24"/>
          <w:szCs w:val="24"/>
        </w:rPr>
        <w:t>操作</w:t>
      </w:r>
      <w:r w:rsidRPr="00335902">
        <w:rPr>
          <w:rFonts w:ascii="Times New Roman" w:eastAsia="宋体" w:hAnsi="Times New Roman"/>
          <w:sz w:val="24"/>
          <w:szCs w:val="24"/>
        </w:rPr>
        <w:t>与调度票务部综合管理室主任会签审批一致。</w:t>
      </w:r>
    </w:p>
    <w:p w:rsidR="00052391" w:rsidRDefault="00E42520">
      <w:pPr>
        <w:pStyle w:val="4"/>
        <w:pPrChange w:id="1058" w:author="微软用户" w:date="2014-07-21T11:30:00Z">
          <w:pPr>
            <w:pStyle w:val="3"/>
          </w:pPr>
        </w:pPrChange>
      </w:pPr>
      <w:r w:rsidRPr="00EA19F6">
        <w:t>B</w:t>
      </w:r>
      <w:r w:rsidRPr="00EA19F6">
        <w:t>类计划会签</w:t>
      </w:r>
    </w:p>
    <w:p w:rsidR="00E42520" w:rsidRPr="00335902" w:rsidRDefault="004224E2"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B</w:t>
      </w:r>
      <w:r w:rsidR="00E42520" w:rsidRPr="00335902">
        <w:rPr>
          <w:rFonts w:ascii="Times New Roman" w:eastAsia="宋体" w:hAnsi="Times New Roman"/>
          <w:sz w:val="24"/>
          <w:szCs w:val="24"/>
        </w:rPr>
        <w:t>类计划的会签流程为：车辆部生产计划员（同意会签）</w:t>
      </w:r>
      <w:r w:rsidR="00E42520" w:rsidRPr="00335902">
        <w:rPr>
          <w:rFonts w:ascii="Times New Roman" w:eastAsia="宋体" w:hAnsi="Times New Roman"/>
          <w:sz w:val="24"/>
          <w:szCs w:val="24"/>
        </w:rPr>
        <w:t>→</w:t>
      </w:r>
      <w:r w:rsidR="00E42520" w:rsidRPr="00335902">
        <w:rPr>
          <w:rFonts w:ascii="Times New Roman" w:eastAsia="宋体" w:hAnsi="Times New Roman"/>
          <w:sz w:val="24"/>
          <w:szCs w:val="24"/>
        </w:rPr>
        <w:t>车辆部综合管理室主任</w:t>
      </w:r>
      <w:r w:rsidRPr="00335902">
        <w:rPr>
          <w:rFonts w:ascii="Times New Roman" w:eastAsia="宋体" w:hAnsi="Times New Roman"/>
          <w:sz w:val="24"/>
          <w:szCs w:val="24"/>
        </w:rPr>
        <w:t>/</w:t>
      </w:r>
      <w:r w:rsidRPr="00335902">
        <w:rPr>
          <w:rFonts w:ascii="Times New Roman" w:eastAsia="宋体" w:hAnsi="Times New Roman"/>
          <w:sz w:val="24"/>
          <w:szCs w:val="24"/>
        </w:rPr>
        <w:t>副主任（同意会签）</w:t>
      </w:r>
      <w:r w:rsidRPr="00335902">
        <w:rPr>
          <w:rFonts w:ascii="Times New Roman" w:eastAsia="宋体" w:hAnsi="Times New Roman"/>
          <w:sz w:val="24"/>
          <w:szCs w:val="24"/>
        </w:rPr>
        <w:t>→</w:t>
      </w:r>
      <w:r w:rsidRPr="00335902">
        <w:rPr>
          <w:rFonts w:ascii="Times New Roman" w:eastAsia="宋体" w:hAnsi="Times New Roman"/>
          <w:sz w:val="24"/>
          <w:szCs w:val="24"/>
        </w:rPr>
        <w:t>车辆</w:t>
      </w:r>
      <w:r w:rsidR="00E42520" w:rsidRPr="00335902">
        <w:rPr>
          <w:rFonts w:ascii="Times New Roman" w:eastAsia="宋体" w:hAnsi="Times New Roman"/>
          <w:sz w:val="24"/>
          <w:szCs w:val="24"/>
        </w:rPr>
        <w:t>部部长</w:t>
      </w:r>
      <w:r w:rsidR="00E42520" w:rsidRPr="00335902">
        <w:rPr>
          <w:rFonts w:ascii="Times New Roman" w:eastAsia="宋体" w:hAnsi="Times New Roman"/>
          <w:sz w:val="24"/>
          <w:szCs w:val="24"/>
        </w:rPr>
        <w:t>/</w:t>
      </w:r>
      <w:r w:rsidRPr="00335902">
        <w:rPr>
          <w:rFonts w:ascii="Times New Roman" w:eastAsia="宋体" w:hAnsi="Times New Roman"/>
          <w:sz w:val="24"/>
          <w:szCs w:val="24"/>
        </w:rPr>
        <w:t>副部长（同意会签）</w:t>
      </w:r>
      <w:r w:rsidR="00E42520" w:rsidRPr="00335902">
        <w:rPr>
          <w:rFonts w:ascii="Times New Roman" w:eastAsia="宋体" w:hAnsi="Times New Roman"/>
          <w:sz w:val="24"/>
          <w:szCs w:val="24"/>
        </w:rPr>
        <w:t>→</w:t>
      </w:r>
      <w:r w:rsidR="00325035" w:rsidRPr="00335902">
        <w:rPr>
          <w:rFonts w:ascii="Times New Roman" w:eastAsia="宋体" w:hAnsi="Times New Roman"/>
          <w:sz w:val="24"/>
          <w:szCs w:val="24"/>
        </w:rPr>
        <w:t>车辆部生产计划员</w:t>
      </w:r>
      <w:r w:rsidR="00E42520" w:rsidRPr="00335902">
        <w:rPr>
          <w:rFonts w:ascii="Times New Roman" w:eastAsia="宋体" w:hAnsi="Times New Roman"/>
          <w:sz w:val="24"/>
          <w:szCs w:val="24"/>
        </w:rPr>
        <w:t>（发布）。</w:t>
      </w:r>
    </w:p>
    <w:p w:rsidR="00E42520" w:rsidRPr="00335902" w:rsidRDefault="00E42520"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如果某一阶段不同意会签，即执行</w:t>
      </w:r>
      <w:r w:rsidR="0008104C">
        <w:rPr>
          <w:rFonts w:ascii="Times New Roman" w:eastAsia="宋体" w:hAnsi="Times New Roman" w:hint="eastAsia"/>
          <w:sz w:val="24"/>
          <w:szCs w:val="24"/>
        </w:rPr>
        <w:t>“</w:t>
      </w:r>
      <w:r w:rsidRPr="00335902">
        <w:rPr>
          <w:rFonts w:ascii="Times New Roman" w:eastAsia="宋体" w:hAnsi="Times New Roman"/>
          <w:sz w:val="24"/>
          <w:szCs w:val="24"/>
        </w:rPr>
        <w:t>驳回</w:t>
      </w:r>
      <w:r w:rsidR="0008104C">
        <w:rPr>
          <w:rFonts w:ascii="Times New Roman" w:eastAsia="宋体" w:hAnsi="Times New Roman" w:hint="eastAsia"/>
          <w:sz w:val="24"/>
          <w:szCs w:val="24"/>
        </w:rPr>
        <w:t>”</w:t>
      </w:r>
      <w:r w:rsidRPr="00335902">
        <w:rPr>
          <w:rFonts w:ascii="Times New Roman" w:eastAsia="宋体" w:hAnsi="Times New Roman"/>
          <w:sz w:val="24"/>
          <w:szCs w:val="24"/>
        </w:rPr>
        <w:t>操作时，则计划会被驳回到上一阶段。</w:t>
      </w:r>
    </w:p>
    <w:p w:rsidR="00052391" w:rsidRDefault="004224E2">
      <w:pPr>
        <w:pStyle w:val="5"/>
        <w:pPrChange w:id="1059" w:author="微软用户" w:date="2014-07-21T11:30:00Z">
          <w:pPr>
            <w:pStyle w:val="4"/>
          </w:pPr>
        </w:pPrChange>
      </w:pPr>
      <w:r w:rsidRPr="00EA19F6">
        <w:t>车辆部生产计划员</w:t>
      </w:r>
      <w:r w:rsidR="00E42520" w:rsidRPr="00EA19F6">
        <w:t>会签</w:t>
      </w:r>
    </w:p>
    <w:p w:rsidR="00E42520" w:rsidRPr="00335902" w:rsidRDefault="00E42520"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在周计划汇总界面，选择任一需要会签的计划，点击</w:t>
      </w:r>
      <w:r w:rsidR="0008104C">
        <w:rPr>
          <w:rFonts w:ascii="Times New Roman" w:eastAsia="宋体" w:hAnsi="Times New Roman" w:hint="eastAsia"/>
          <w:sz w:val="24"/>
          <w:szCs w:val="24"/>
        </w:rPr>
        <w:t>“</w:t>
      </w:r>
      <w:r w:rsidRPr="00335902">
        <w:rPr>
          <w:rFonts w:ascii="Times New Roman" w:eastAsia="宋体" w:hAnsi="Times New Roman"/>
          <w:sz w:val="24"/>
          <w:szCs w:val="24"/>
        </w:rPr>
        <w:t>会签</w:t>
      </w:r>
      <w:r w:rsidR="0008104C">
        <w:rPr>
          <w:rFonts w:ascii="Times New Roman" w:eastAsia="宋体" w:hAnsi="Times New Roman" w:hint="eastAsia"/>
          <w:sz w:val="24"/>
          <w:szCs w:val="24"/>
        </w:rPr>
        <w:t>”</w:t>
      </w:r>
      <w:r w:rsidR="00EA25F2" w:rsidRPr="00335902">
        <w:rPr>
          <w:rFonts w:ascii="Times New Roman" w:eastAsia="宋体" w:hAnsi="Times New Roman"/>
          <w:sz w:val="24"/>
          <w:szCs w:val="24"/>
        </w:rPr>
        <w:t>，即可对计划进行会签操作，并流转到下一会签人员待办列表中，如</w:t>
      </w:r>
      <w:ins w:id="1060" w:author="微软用户" w:date="2014-07-21T16:30:00Z">
        <w:r w:rsidR="00963D1A">
          <w:rPr>
            <w:rFonts w:ascii="Times New Roman" w:eastAsia="宋体" w:hAnsi="Times New Roman"/>
            <w:sz w:val="24"/>
            <w:szCs w:val="24"/>
          </w:rPr>
          <w:fldChar w:fldCharType="begin"/>
        </w:r>
        <w:r w:rsidR="00963D1A">
          <w:rPr>
            <w:rFonts w:ascii="Times New Roman" w:eastAsia="宋体" w:hAnsi="Times New Roman"/>
            <w:sz w:val="24"/>
            <w:szCs w:val="24"/>
          </w:rPr>
          <w:instrText xml:space="preserve"> REF _Ref393723583 \h </w:instrText>
        </w:r>
      </w:ins>
      <w:r w:rsidR="00ED264E">
        <w:rPr>
          <w:rFonts w:ascii="Times New Roman" w:eastAsia="宋体" w:hAnsi="Times New Roman"/>
          <w:sz w:val="24"/>
          <w:szCs w:val="24"/>
        </w:rPr>
        <w:instrText xml:space="preserve"> \* MERGEFORMAT </w:instrText>
      </w:r>
      <w:r w:rsidR="00963D1A">
        <w:rPr>
          <w:rFonts w:ascii="Times New Roman" w:eastAsia="宋体" w:hAnsi="Times New Roman"/>
          <w:sz w:val="24"/>
          <w:szCs w:val="24"/>
        </w:rPr>
      </w:r>
      <w:r w:rsidR="00963D1A">
        <w:rPr>
          <w:rFonts w:ascii="Times New Roman" w:eastAsia="宋体" w:hAnsi="Times New Roman"/>
          <w:sz w:val="24"/>
          <w:szCs w:val="24"/>
        </w:rPr>
        <w:fldChar w:fldCharType="separate"/>
      </w:r>
      <w:ins w:id="1061" w:author="微软用户" w:date="2014-07-21T16:30:00Z">
        <w:r w:rsidR="00963D1A" w:rsidRPr="00ED264E">
          <w:rPr>
            <w:rFonts w:ascii="Times New Roman" w:eastAsia="宋体" w:hAnsi="Times New Roman"/>
            <w:sz w:val="24"/>
            <w:szCs w:val="24"/>
            <w:rPrChange w:id="1062" w:author="微软用户" w:date="2014-07-21T17:06:00Z">
              <w:rPr/>
            </w:rPrChange>
          </w:rPr>
          <w:t>图</w:t>
        </w:r>
        <w:r w:rsidR="00963D1A" w:rsidRPr="00ED264E">
          <w:rPr>
            <w:rFonts w:ascii="Times New Roman" w:eastAsia="宋体" w:hAnsi="Times New Roman"/>
            <w:sz w:val="24"/>
            <w:szCs w:val="24"/>
            <w:rPrChange w:id="1063" w:author="微软用户" w:date="2014-07-21T17:06:00Z">
              <w:rPr/>
            </w:rPrChange>
          </w:rPr>
          <w:t>3- 37</w:t>
        </w:r>
        <w:r w:rsidR="00963D1A">
          <w:rPr>
            <w:rFonts w:ascii="Times New Roman" w:eastAsia="宋体" w:hAnsi="Times New Roman"/>
            <w:sz w:val="24"/>
            <w:szCs w:val="24"/>
          </w:rPr>
          <w:fldChar w:fldCharType="end"/>
        </w:r>
      </w:ins>
      <w:del w:id="1064" w:author="微软用户" w:date="2014-07-21T16:30:00Z">
        <w:r w:rsidRPr="00335902" w:rsidDel="00963D1A">
          <w:rPr>
            <w:rFonts w:ascii="Times New Roman" w:eastAsia="宋体" w:hAnsi="Times New Roman"/>
            <w:sz w:val="24"/>
            <w:szCs w:val="24"/>
          </w:rPr>
          <w:delText>图</w:delText>
        </w:r>
        <w:r w:rsidR="00EA25F2" w:rsidRPr="00335902" w:rsidDel="00963D1A">
          <w:rPr>
            <w:rFonts w:ascii="Times New Roman" w:eastAsia="宋体" w:hAnsi="Times New Roman"/>
            <w:sz w:val="24"/>
            <w:szCs w:val="24"/>
          </w:rPr>
          <w:delText>3.34</w:delText>
        </w:r>
      </w:del>
      <w:r w:rsidR="00EA19F6" w:rsidRPr="00335902">
        <w:rPr>
          <w:rFonts w:ascii="Times New Roman" w:eastAsia="宋体" w:hAnsi="Times New Roman"/>
          <w:sz w:val="24"/>
          <w:szCs w:val="24"/>
        </w:rPr>
        <w:t>、</w:t>
      </w:r>
      <w:ins w:id="1065" w:author="微软用户" w:date="2014-07-21T16:31:00Z">
        <w:r w:rsidR="00963D1A">
          <w:rPr>
            <w:rFonts w:ascii="Times New Roman" w:eastAsia="宋体" w:hAnsi="Times New Roman"/>
            <w:sz w:val="24"/>
            <w:szCs w:val="24"/>
          </w:rPr>
          <w:fldChar w:fldCharType="begin"/>
        </w:r>
        <w:r w:rsidR="00963D1A">
          <w:rPr>
            <w:rFonts w:ascii="Times New Roman" w:eastAsia="宋体" w:hAnsi="Times New Roman"/>
            <w:sz w:val="24"/>
            <w:szCs w:val="24"/>
          </w:rPr>
          <w:instrText xml:space="preserve"> REF _Ref393723590 \h </w:instrText>
        </w:r>
      </w:ins>
      <w:r w:rsidR="00ED264E">
        <w:rPr>
          <w:rFonts w:ascii="Times New Roman" w:eastAsia="宋体" w:hAnsi="Times New Roman"/>
          <w:sz w:val="24"/>
          <w:szCs w:val="24"/>
        </w:rPr>
        <w:instrText xml:space="preserve"> \* MERGEFORMAT </w:instrText>
      </w:r>
      <w:r w:rsidR="00963D1A">
        <w:rPr>
          <w:rFonts w:ascii="Times New Roman" w:eastAsia="宋体" w:hAnsi="Times New Roman"/>
          <w:sz w:val="24"/>
          <w:szCs w:val="24"/>
        </w:rPr>
      </w:r>
      <w:r w:rsidR="00963D1A">
        <w:rPr>
          <w:rFonts w:ascii="Times New Roman" w:eastAsia="宋体" w:hAnsi="Times New Roman"/>
          <w:sz w:val="24"/>
          <w:szCs w:val="24"/>
        </w:rPr>
        <w:fldChar w:fldCharType="separate"/>
      </w:r>
      <w:ins w:id="1066" w:author="微软用户" w:date="2014-07-21T16:31:00Z">
        <w:r w:rsidR="00963D1A" w:rsidRPr="00ED264E">
          <w:rPr>
            <w:rFonts w:ascii="Times New Roman" w:eastAsia="宋体" w:hAnsi="Times New Roman"/>
            <w:sz w:val="24"/>
            <w:szCs w:val="24"/>
            <w:rPrChange w:id="1067" w:author="微软用户" w:date="2014-07-21T17:06:00Z">
              <w:rPr/>
            </w:rPrChange>
          </w:rPr>
          <w:t>图</w:t>
        </w:r>
        <w:r w:rsidR="00963D1A" w:rsidRPr="00ED264E">
          <w:rPr>
            <w:rFonts w:ascii="Times New Roman" w:eastAsia="宋体" w:hAnsi="Times New Roman"/>
            <w:sz w:val="24"/>
            <w:szCs w:val="24"/>
            <w:rPrChange w:id="1068" w:author="微软用户" w:date="2014-07-21T17:06:00Z">
              <w:rPr/>
            </w:rPrChange>
          </w:rPr>
          <w:t>3- 38</w:t>
        </w:r>
        <w:r w:rsidR="00963D1A">
          <w:rPr>
            <w:rFonts w:ascii="Times New Roman" w:eastAsia="宋体" w:hAnsi="Times New Roman"/>
            <w:sz w:val="24"/>
            <w:szCs w:val="24"/>
          </w:rPr>
          <w:fldChar w:fldCharType="end"/>
        </w:r>
      </w:ins>
      <w:del w:id="1069" w:author="微软用户" w:date="2014-07-21T16:31:00Z">
        <w:r w:rsidR="00EA19F6" w:rsidRPr="00335902" w:rsidDel="00963D1A">
          <w:rPr>
            <w:rFonts w:ascii="Times New Roman" w:eastAsia="宋体" w:hAnsi="Times New Roman"/>
            <w:sz w:val="24"/>
            <w:szCs w:val="24"/>
          </w:rPr>
          <w:delText>3.35</w:delText>
        </w:r>
      </w:del>
      <w:r w:rsidR="00EA25F2" w:rsidRPr="00335902">
        <w:rPr>
          <w:rFonts w:ascii="Times New Roman" w:eastAsia="宋体" w:hAnsi="Times New Roman"/>
          <w:sz w:val="24"/>
          <w:szCs w:val="24"/>
        </w:rPr>
        <w:t>所示。</w:t>
      </w:r>
    </w:p>
    <w:p w:rsidR="00E42520" w:rsidRPr="00EA19F6" w:rsidRDefault="005566B1" w:rsidP="004224E2">
      <w:pPr>
        <w:rPr>
          <w:sz w:val="24"/>
          <w:szCs w:val="24"/>
        </w:rPr>
      </w:pPr>
      <w:ins w:id="1070" w:author="微软用户" w:date="2014-07-21T11:30:00Z">
        <w:r>
          <w:rPr>
            <w:noProof/>
            <w:sz w:val="24"/>
            <w:szCs w:val="24"/>
            <w:rPrChange w:id="1071">
              <w:rPr>
                <w:noProof/>
                <w:color w:val="0000FF"/>
                <w:u w:val="single"/>
              </w:rPr>
            </w:rPrChange>
          </w:rPr>
          <w:drawing>
            <wp:inline distT="0" distB="0" distL="0" distR="0">
              <wp:extent cx="5400040" cy="1005651"/>
              <wp:effectExtent l="19050" t="0" r="0" b="0"/>
              <wp:docPr id="11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cstate="print"/>
                      <a:srcRect/>
                      <a:stretch>
                        <a:fillRect/>
                      </a:stretch>
                    </pic:blipFill>
                    <pic:spPr bwMode="auto">
                      <a:xfrm>
                        <a:off x="0" y="0"/>
                        <a:ext cx="5400040" cy="1005651"/>
                      </a:xfrm>
                      <a:prstGeom prst="rect">
                        <a:avLst/>
                      </a:prstGeom>
                      <a:noFill/>
                      <a:ln w="9525">
                        <a:noFill/>
                        <a:miter lim="800000"/>
                        <a:headEnd/>
                        <a:tailEnd/>
                      </a:ln>
                    </pic:spPr>
                  </pic:pic>
                </a:graphicData>
              </a:graphic>
            </wp:inline>
          </w:drawing>
        </w:r>
      </w:ins>
      <w:del w:id="1072" w:author="微软用户" w:date="2014-07-21T11:30:00Z">
        <w:r>
          <w:rPr>
            <w:noProof/>
            <w:rPrChange w:id="1073">
              <w:rPr>
                <w:noProof/>
                <w:color w:val="0000FF"/>
                <w:u w:val="single"/>
              </w:rPr>
            </w:rPrChange>
          </w:rPr>
          <w:drawing>
            <wp:inline distT="0" distB="0" distL="0" distR="0">
              <wp:extent cx="5400040" cy="1387654"/>
              <wp:effectExtent l="19050" t="0" r="0" b="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a:stretch>
                        <a:fillRect/>
                      </a:stretch>
                    </pic:blipFill>
                    <pic:spPr bwMode="auto">
                      <a:xfrm>
                        <a:off x="0" y="0"/>
                        <a:ext cx="5400040" cy="1387654"/>
                      </a:xfrm>
                      <a:prstGeom prst="rect">
                        <a:avLst/>
                      </a:prstGeom>
                      <a:noFill/>
                      <a:ln w="9525">
                        <a:noFill/>
                        <a:miter lim="800000"/>
                        <a:headEnd/>
                        <a:tailEnd/>
                      </a:ln>
                    </pic:spPr>
                  </pic:pic>
                </a:graphicData>
              </a:graphic>
            </wp:inline>
          </w:drawing>
        </w:r>
      </w:del>
    </w:p>
    <w:p w:rsidR="00E42520" w:rsidRPr="00EA19F6" w:rsidRDefault="00963D1A">
      <w:pPr>
        <w:pStyle w:val="af8"/>
        <w:jc w:val="center"/>
        <w:rPr>
          <w:rFonts w:ascii="Times New Roman" w:hAnsi="Times New Roman"/>
          <w:sz w:val="21"/>
          <w:szCs w:val="21"/>
        </w:rPr>
        <w:pPrChange w:id="1074" w:author="微软用户" w:date="2014-07-21T17:06:00Z">
          <w:pPr>
            <w:pStyle w:val="af7"/>
            <w:spacing w:afterLines="0" w:line="360" w:lineRule="auto"/>
          </w:pPr>
        </w:pPrChange>
      </w:pPr>
      <w:bookmarkStart w:id="1075" w:name="_Ref393723583"/>
      <w:ins w:id="1076" w:author="微软用户" w:date="2014-07-21T16:30:00Z">
        <w:r>
          <w:t>图</w:t>
        </w:r>
        <w:r>
          <w:t xml:space="preserve">3- </w:t>
        </w:r>
        <w:r>
          <w:fldChar w:fldCharType="begin"/>
        </w:r>
        <w:r>
          <w:instrText xml:space="preserve"> SEQ </w:instrText>
        </w:r>
        <w:r>
          <w:instrText>图</w:instrText>
        </w:r>
        <w:r>
          <w:instrText xml:space="preserve">3- \* ARABIC </w:instrText>
        </w:r>
      </w:ins>
      <w:r>
        <w:fldChar w:fldCharType="separate"/>
      </w:r>
      <w:ins w:id="1077" w:author="微软用户" w:date="2014-07-21T17:03:00Z">
        <w:r w:rsidR="003202FC">
          <w:rPr>
            <w:noProof/>
          </w:rPr>
          <w:t>37</w:t>
        </w:r>
      </w:ins>
      <w:ins w:id="1078" w:author="微软用户" w:date="2014-07-21T16:30:00Z">
        <w:r>
          <w:fldChar w:fldCharType="end"/>
        </w:r>
      </w:ins>
      <w:bookmarkEnd w:id="1075"/>
      <w:del w:id="1079" w:author="微软用户" w:date="2014-07-21T16:30:00Z">
        <w:r w:rsidR="00E42520" w:rsidRPr="00EA19F6" w:rsidDel="00963D1A">
          <w:rPr>
            <w:rFonts w:ascii="Times New Roman" w:hAnsi="Times New Roman"/>
            <w:sz w:val="21"/>
            <w:szCs w:val="21"/>
          </w:rPr>
          <w:delText>图</w:delText>
        </w:r>
        <w:r w:rsidR="00E42520" w:rsidRPr="00EA19F6" w:rsidDel="00963D1A">
          <w:rPr>
            <w:rFonts w:ascii="Times New Roman" w:hAnsi="Times New Roman"/>
            <w:sz w:val="21"/>
            <w:szCs w:val="21"/>
          </w:rPr>
          <w:delText>3.3</w:delText>
        </w:r>
        <w:r w:rsidR="00E85BA5" w:rsidRPr="00EA19F6" w:rsidDel="00963D1A">
          <w:rPr>
            <w:rFonts w:ascii="Times New Roman" w:hAnsi="Times New Roman"/>
            <w:sz w:val="21"/>
            <w:szCs w:val="21"/>
          </w:rPr>
          <w:delText>4</w:delText>
        </w:r>
        <w:r w:rsidR="00E42520" w:rsidRPr="00EA19F6" w:rsidDel="00963D1A">
          <w:rPr>
            <w:rFonts w:ascii="Times New Roman" w:hAnsi="Times New Roman"/>
            <w:sz w:val="21"/>
            <w:szCs w:val="21"/>
          </w:rPr>
          <w:delText xml:space="preserve"> </w:delText>
        </w:r>
      </w:del>
      <w:r w:rsidR="00E42520" w:rsidRPr="00EA19F6">
        <w:rPr>
          <w:rFonts w:ascii="Times New Roman" w:hAnsi="Times New Roman"/>
          <w:sz w:val="21"/>
          <w:szCs w:val="21"/>
        </w:rPr>
        <w:t>作业会签界面</w:t>
      </w:r>
    </w:p>
    <w:p w:rsidR="00EA19F6" w:rsidRPr="00EA19F6" w:rsidRDefault="00EA19F6" w:rsidP="00EA19F6">
      <w:pPr>
        <w:pStyle w:val="ae"/>
        <w:ind w:firstLineChars="0" w:firstLine="0"/>
        <w:jc w:val="center"/>
        <w:rPr>
          <w:b/>
        </w:rPr>
      </w:pPr>
      <w:r w:rsidRPr="00EA19F6">
        <w:rPr>
          <w:b/>
          <w:noProof/>
        </w:rPr>
        <w:drawing>
          <wp:inline distT="0" distB="0" distL="0" distR="0">
            <wp:extent cx="5400040" cy="1297431"/>
            <wp:effectExtent l="19050" t="0" r="0" b="0"/>
            <wp:docPr id="9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5400040" cy="1297431"/>
                    </a:xfrm>
                    <a:prstGeom prst="rect">
                      <a:avLst/>
                    </a:prstGeom>
                    <a:noFill/>
                    <a:ln w="9525">
                      <a:noFill/>
                      <a:miter lim="800000"/>
                      <a:headEnd/>
                      <a:tailEnd/>
                    </a:ln>
                  </pic:spPr>
                </pic:pic>
              </a:graphicData>
            </a:graphic>
          </wp:inline>
        </w:drawing>
      </w:r>
    </w:p>
    <w:p w:rsidR="00EA19F6" w:rsidRPr="00EA19F6" w:rsidRDefault="00963D1A">
      <w:pPr>
        <w:pStyle w:val="af8"/>
        <w:jc w:val="center"/>
        <w:rPr>
          <w:rFonts w:ascii="Times New Roman" w:hAnsi="Times New Roman"/>
          <w:sz w:val="21"/>
          <w:szCs w:val="21"/>
        </w:rPr>
        <w:pPrChange w:id="1080" w:author="微软用户" w:date="2014-07-21T17:06:00Z">
          <w:pPr>
            <w:pStyle w:val="af7"/>
            <w:spacing w:afterLines="0" w:line="360" w:lineRule="auto"/>
          </w:pPr>
        </w:pPrChange>
      </w:pPr>
      <w:bookmarkStart w:id="1081" w:name="_Ref393723590"/>
      <w:ins w:id="1082" w:author="微软用户" w:date="2014-07-21T16:30:00Z">
        <w:r>
          <w:t>图</w:t>
        </w:r>
        <w:r>
          <w:t xml:space="preserve">3- </w:t>
        </w:r>
        <w:r>
          <w:fldChar w:fldCharType="begin"/>
        </w:r>
        <w:r>
          <w:instrText xml:space="preserve"> SEQ </w:instrText>
        </w:r>
        <w:r>
          <w:instrText>图</w:instrText>
        </w:r>
        <w:r>
          <w:instrText xml:space="preserve">3- \* ARABIC </w:instrText>
        </w:r>
      </w:ins>
      <w:r>
        <w:fldChar w:fldCharType="separate"/>
      </w:r>
      <w:ins w:id="1083" w:author="微软用户" w:date="2014-07-21T17:03:00Z">
        <w:r w:rsidR="003202FC">
          <w:rPr>
            <w:noProof/>
          </w:rPr>
          <w:t>38</w:t>
        </w:r>
      </w:ins>
      <w:ins w:id="1084" w:author="微软用户" w:date="2014-07-21T16:30:00Z">
        <w:r>
          <w:fldChar w:fldCharType="end"/>
        </w:r>
      </w:ins>
      <w:bookmarkEnd w:id="1081"/>
      <w:del w:id="1085" w:author="微软用户" w:date="2014-07-21T16:30:00Z">
        <w:r w:rsidR="00EA19F6" w:rsidRPr="00EA19F6" w:rsidDel="00963D1A">
          <w:rPr>
            <w:rFonts w:ascii="Times New Roman" w:hAnsi="Times New Roman"/>
            <w:sz w:val="21"/>
            <w:szCs w:val="21"/>
          </w:rPr>
          <w:delText>图</w:delText>
        </w:r>
        <w:r w:rsidR="00EA19F6" w:rsidRPr="00EA19F6" w:rsidDel="00963D1A">
          <w:rPr>
            <w:rFonts w:ascii="Times New Roman" w:hAnsi="Times New Roman"/>
            <w:sz w:val="21"/>
            <w:szCs w:val="21"/>
          </w:rPr>
          <w:delText xml:space="preserve">3.35 </w:delText>
        </w:r>
      </w:del>
      <w:r w:rsidR="00EA19F6" w:rsidRPr="00EA19F6">
        <w:rPr>
          <w:rFonts w:ascii="Times New Roman" w:hAnsi="Times New Roman"/>
          <w:sz w:val="21"/>
          <w:szCs w:val="21"/>
        </w:rPr>
        <w:t>作业会签审批界面</w:t>
      </w:r>
    </w:p>
    <w:p w:rsidR="00E42520" w:rsidRPr="00EA19F6" w:rsidRDefault="00E42520" w:rsidP="00E85BA5">
      <w:pPr>
        <w:pStyle w:val="af7"/>
        <w:spacing w:afterLines="0" w:line="360" w:lineRule="auto"/>
        <w:ind w:firstLine="420"/>
        <w:jc w:val="both"/>
        <w:rPr>
          <w:rFonts w:ascii="Times New Roman" w:eastAsia="宋体" w:hAnsi="Times New Roman"/>
          <w:sz w:val="24"/>
          <w:szCs w:val="24"/>
        </w:rPr>
      </w:pPr>
      <w:r w:rsidRPr="00EA19F6">
        <w:rPr>
          <w:rFonts w:ascii="Times New Roman" w:eastAsia="宋体" w:hAnsi="Times New Roman"/>
          <w:sz w:val="24"/>
          <w:szCs w:val="24"/>
        </w:rPr>
        <w:t>在周计划会签列表</w:t>
      </w:r>
      <w:r w:rsidR="00EA19F6" w:rsidRPr="00EA19F6">
        <w:rPr>
          <w:rFonts w:ascii="Times New Roman" w:eastAsia="宋体" w:hAnsi="Times New Roman"/>
          <w:sz w:val="24"/>
          <w:szCs w:val="24"/>
        </w:rPr>
        <w:t>页面，点击</w:t>
      </w:r>
      <w:r w:rsidR="0008104C">
        <w:rPr>
          <w:rFonts w:ascii="Times New Roman" w:eastAsia="宋体" w:hAnsi="Times New Roman" w:hint="eastAsia"/>
          <w:sz w:val="24"/>
          <w:szCs w:val="24"/>
        </w:rPr>
        <w:t>“</w:t>
      </w:r>
      <w:r w:rsidR="00EA19F6" w:rsidRPr="00EA19F6">
        <w:rPr>
          <w:rFonts w:ascii="Times New Roman" w:eastAsia="宋体" w:hAnsi="Times New Roman"/>
          <w:sz w:val="24"/>
          <w:szCs w:val="24"/>
        </w:rPr>
        <w:t>会签详情</w:t>
      </w:r>
      <w:r w:rsidR="0008104C">
        <w:rPr>
          <w:rFonts w:ascii="Times New Roman" w:eastAsia="宋体" w:hAnsi="Times New Roman" w:hint="eastAsia"/>
          <w:sz w:val="24"/>
          <w:szCs w:val="24"/>
        </w:rPr>
        <w:t>”</w:t>
      </w:r>
      <w:r w:rsidR="00EA19F6" w:rsidRPr="00EA19F6">
        <w:rPr>
          <w:rFonts w:ascii="Times New Roman" w:eastAsia="宋体" w:hAnsi="Times New Roman"/>
          <w:sz w:val="24"/>
          <w:szCs w:val="24"/>
        </w:rPr>
        <w:t>，可查看到该会签计划的会签详细信息，如</w:t>
      </w:r>
      <w:r w:rsidRPr="00EA19F6">
        <w:rPr>
          <w:rFonts w:ascii="Times New Roman" w:eastAsia="宋体" w:hAnsi="Times New Roman"/>
          <w:sz w:val="24"/>
          <w:szCs w:val="24"/>
        </w:rPr>
        <w:t>图</w:t>
      </w:r>
      <w:ins w:id="1086" w:author="微软用户" w:date="2014-07-21T16:31:00Z">
        <w:r w:rsidR="00963D1A">
          <w:rPr>
            <w:rFonts w:ascii="Times New Roman" w:eastAsia="宋体" w:hAnsi="Times New Roman" w:hint="eastAsia"/>
            <w:sz w:val="24"/>
            <w:szCs w:val="24"/>
          </w:rPr>
          <w:t>3-39</w:t>
        </w:r>
      </w:ins>
      <w:del w:id="1087" w:author="微软用户" w:date="2014-07-21T16:31:00Z">
        <w:r w:rsidR="00EA19F6" w:rsidRPr="00EA19F6" w:rsidDel="00963D1A">
          <w:rPr>
            <w:rFonts w:ascii="Times New Roman" w:eastAsia="宋体" w:hAnsi="Times New Roman"/>
            <w:sz w:val="24"/>
            <w:szCs w:val="24"/>
          </w:rPr>
          <w:delText>3.36</w:delText>
        </w:r>
      </w:del>
      <w:r w:rsidRPr="00EA19F6">
        <w:rPr>
          <w:rFonts w:ascii="Times New Roman" w:eastAsia="宋体" w:hAnsi="Times New Roman"/>
          <w:sz w:val="24"/>
          <w:szCs w:val="24"/>
        </w:rPr>
        <w:t>所示</w:t>
      </w:r>
      <w:r w:rsidR="00EA19F6" w:rsidRPr="00EA19F6">
        <w:rPr>
          <w:rFonts w:ascii="Times New Roman" w:eastAsia="宋体" w:hAnsi="Times New Roman"/>
          <w:sz w:val="24"/>
          <w:szCs w:val="24"/>
        </w:rPr>
        <w:t>。</w:t>
      </w:r>
    </w:p>
    <w:p w:rsidR="00E42520" w:rsidRPr="00EA19F6" w:rsidRDefault="005566B1">
      <w:pPr>
        <w:pStyle w:val="af8"/>
        <w:jc w:val="center"/>
        <w:rPr>
          <w:rFonts w:ascii="Times New Roman" w:hAnsi="Times New Roman"/>
          <w:sz w:val="21"/>
          <w:szCs w:val="21"/>
        </w:rPr>
        <w:pPrChange w:id="1088" w:author="微软用户" w:date="2014-07-21T17:06:00Z">
          <w:pPr>
            <w:pStyle w:val="af7"/>
            <w:spacing w:afterLines="0" w:line="360" w:lineRule="auto"/>
          </w:pPr>
        </w:pPrChange>
      </w:pPr>
      <w:ins w:id="1089" w:author="微软用户" w:date="2014-07-21T11:31:00Z">
        <w:r>
          <w:rPr>
            <w:noProof/>
            <w:szCs w:val="21"/>
            <w:rPrChange w:id="1090">
              <w:rPr>
                <w:noProof/>
                <w:color w:val="0000FF"/>
                <w:u w:val="single"/>
              </w:rPr>
            </w:rPrChange>
          </w:rPr>
          <w:lastRenderedPageBreak/>
          <w:drawing>
            <wp:inline distT="0" distB="0" distL="0" distR="0">
              <wp:extent cx="5400040" cy="1066523"/>
              <wp:effectExtent l="19050" t="0" r="0" b="0"/>
              <wp:docPr id="11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srcRect/>
                      <a:stretch>
                        <a:fillRect/>
                      </a:stretch>
                    </pic:blipFill>
                    <pic:spPr bwMode="auto">
                      <a:xfrm>
                        <a:off x="0" y="0"/>
                        <a:ext cx="5400040" cy="1066523"/>
                      </a:xfrm>
                      <a:prstGeom prst="rect">
                        <a:avLst/>
                      </a:prstGeom>
                      <a:noFill/>
                      <a:ln w="9525">
                        <a:noFill/>
                        <a:miter lim="800000"/>
                        <a:headEnd/>
                        <a:tailEnd/>
                      </a:ln>
                    </pic:spPr>
                  </pic:pic>
                </a:graphicData>
              </a:graphic>
            </wp:inline>
          </w:drawing>
        </w:r>
      </w:ins>
      <w:del w:id="1091" w:author="微软用户" w:date="2014-07-21T11:31:00Z">
        <w:r>
          <w:rPr>
            <w:rFonts w:ascii="Times New Roman" w:hAnsi="Times New Roman"/>
            <w:noProof/>
            <w:szCs w:val="21"/>
            <w:rPrChange w:id="1092">
              <w:rPr>
                <w:noProof/>
                <w:color w:val="0000FF"/>
                <w:u w:val="single"/>
              </w:rPr>
            </w:rPrChange>
          </w:rPr>
          <w:drawing>
            <wp:inline distT="0" distB="0" distL="0" distR="0">
              <wp:extent cx="5400040" cy="1370734"/>
              <wp:effectExtent l="19050" t="0" r="0" b="0"/>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srcRect/>
                      <a:stretch>
                        <a:fillRect/>
                      </a:stretch>
                    </pic:blipFill>
                    <pic:spPr bwMode="auto">
                      <a:xfrm>
                        <a:off x="0" y="0"/>
                        <a:ext cx="5400040" cy="1370734"/>
                      </a:xfrm>
                      <a:prstGeom prst="rect">
                        <a:avLst/>
                      </a:prstGeom>
                      <a:noFill/>
                      <a:ln w="9525">
                        <a:noFill/>
                        <a:miter lim="800000"/>
                        <a:headEnd/>
                        <a:tailEnd/>
                      </a:ln>
                    </pic:spPr>
                  </pic:pic>
                </a:graphicData>
              </a:graphic>
            </wp:inline>
          </w:drawing>
        </w:r>
      </w:del>
      <w:del w:id="1093" w:author="微软用户" w:date="2014-07-21T16:31:00Z">
        <w:r w:rsidR="00E85BA5" w:rsidRPr="00EA19F6" w:rsidDel="00963D1A">
          <w:rPr>
            <w:rFonts w:ascii="Times New Roman" w:hAnsi="Times New Roman"/>
            <w:sz w:val="21"/>
            <w:szCs w:val="21"/>
          </w:rPr>
          <w:delText>图</w:delText>
        </w:r>
      </w:del>
      <w:ins w:id="1094" w:author="微软用户" w:date="2014-07-21T16:31:00Z">
        <w:r w:rsidR="00963D1A">
          <w:t>图</w:t>
        </w:r>
        <w:r w:rsidR="00963D1A">
          <w:t xml:space="preserve">3- </w:t>
        </w:r>
        <w:r w:rsidR="00963D1A">
          <w:fldChar w:fldCharType="begin"/>
        </w:r>
        <w:r w:rsidR="00963D1A">
          <w:instrText xml:space="preserve"> SEQ </w:instrText>
        </w:r>
        <w:r w:rsidR="00963D1A">
          <w:instrText>图</w:instrText>
        </w:r>
        <w:r w:rsidR="00963D1A">
          <w:instrText xml:space="preserve">3- \* ARABIC </w:instrText>
        </w:r>
      </w:ins>
      <w:r w:rsidR="00963D1A">
        <w:fldChar w:fldCharType="separate"/>
      </w:r>
      <w:ins w:id="1095" w:author="微软用户" w:date="2014-07-21T17:03:00Z">
        <w:r w:rsidR="003202FC">
          <w:rPr>
            <w:noProof/>
          </w:rPr>
          <w:t>39</w:t>
        </w:r>
      </w:ins>
      <w:ins w:id="1096" w:author="微软用户" w:date="2014-07-21T16:31:00Z">
        <w:r w:rsidR="00963D1A">
          <w:fldChar w:fldCharType="end"/>
        </w:r>
      </w:ins>
      <w:del w:id="1097" w:author="微软用户" w:date="2014-07-21T16:31:00Z">
        <w:r w:rsidR="00E85BA5" w:rsidRPr="00EA19F6" w:rsidDel="00963D1A">
          <w:rPr>
            <w:rFonts w:ascii="Times New Roman" w:hAnsi="Times New Roman"/>
            <w:sz w:val="21"/>
            <w:szCs w:val="21"/>
          </w:rPr>
          <w:delText>3.36</w:delText>
        </w:r>
      </w:del>
      <w:r w:rsidR="00E85BA5" w:rsidRPr="00EA19F6">
        <w:rPr>
          <w:rFonts w:ascii="Times New Roman" w:hAnsi="Times New Roman"/>
          <w:sz w:val="21"/>
          <w:szCs w:val="21"/>
        </w:rPr>
        <w:t xml:space="preserve"> </w:t>
      </w:r>
      <w:r w:rsidR="00E85BA5" w:rsidRPr="00EA19F6">
        <w:rPr>
          <w:rFonts w:ascii="Times New Roman" w:hAnsi="Times New Roman"/>
          <w:sz w:val="21"/>
          <w:szCs w:val="21"/>
        </w:rPr>
        <w:t>作业会签详情界面</w:t>
      </w:r>
    </w:p>
    <w:p w:rsidR="00052391" w:rsidRDefault="00E42520">
      <w:pPr>
        <w:pStyle w:val="5"/>
        <w:pPrChange w:id="1098" w:author="微软用户" w:date="2014-07-21T11:30:00Z">
          <w:pPr>
            <w:pStyle w:val="4"/>
          </w:pPr>
        </w:pPrChange>
      </w:pPr>
      <w:r w:rsidRPr="00EA19F6">
        <w:t>其他负责人会签</w:t>
      </w:r>
    </w:p>
    <w:p w:rsidR="00E42520" w:rsidRPr="00335902" w:rsidRDefault="00E42520"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会签的每一个流程都可以对计划的信息和操作记录进行查看。</w:t>
      </w:r>
      <w:r w:rsidR="004224E2" w:rsidRPr="00335902">
        <w:rPr>
          <w:rFonts w:ascii="Times New Roman" w:eastAsia="宋体" w:hAnsi="Times New Roman"/>
          <w:sz w:val="24"/>
          <w:szCs w:val="24"/>
        </w:rPr>
        <w:t>车辆部生产计划员</w:t>
      </w:r>
      <w:r w:rsidRPr="00335902">
        <w:rPr>
          <w:rFonts w:ascii="Times New Roman" w:eastAsia="宋体" w:hAnsi="Times New Roman"/>
          <w:sz w:val="24"/>
          <w:szCs w:val="24"/>
        </w:rPr>
        <w:t>会签之后，由</w:t>
      </w:r>
      <w:r w:rsidR="004224E2" w:rsidRPr="00335902">
        <w:rPr>
          <w:rFonts w:ascii="Times New Roman" w:eastAsia="宋体" w:hAnsi="Times New Roman"/>
          <w:sz w:val="24"/>
          <w:szCs w:val="24"/>
        </w:rPr>
        <w:t>车辆部</w:t>
      </w:r>
      <w:r w:rsidRPr="00335902">
        <w:rPr>
          <w:rFonts w:ascii="Times New Roman" w:eastAsia="宋体" w:hAnsi="Times New Roman"/>
          <w:sz w:val="24"/>
          <w:szCs w:val="24"/>
        </w:rPr>
        <w:t>综合管理室主任</w:t>
      </w:r>
      <w:r w:rsidRPr="00335902">
        <w:rPr>
          <w:rFonts w:ascii="Times New Roman" w:eastAsia="宋体" w:hAnsi="Times New Roman"/>
          <w:sz w:val="24"/>
          <w:szCs w:val="24"/>
        </w:rPr>
        <w:t>/</w:t>
      </w:r>
      <w:r w:rsidRPr="00335902">
        <w:rPr>
          <w:rFonts w:ascii="Times New Roman" w:eastAsia="宋体" w:hAnsi="Times New Roman"/>
          <w:sz w:val="24"/>
          <w:szCs w:val="24"/>
        </w:rPr>
        <w:t>副主任进行会签审批，</w:t>
      </w:r>
      <w:r w:rsidR="00EA19F6" w:rsidRPr="00335902">
        <w:rPr>
          <w:rFonts w:ascii="Times New Roman" w:eastAsia="宋体" w:hAnsi="Times New Roman"/>
          <w:sz w:val="24"/>
          <w:szCs w:val="24"/>
        </w:rPr>
        <w:t>如</w:t>
      </w:r>
      <w:ins w:id="1099" w:author="微软用户" w:date="2014-07-21T16:32:00Z">
        <w:r w:rsidR="00963D1A">
          <w:rPr>
            <w:rFonts w:ascii="Times New Roman" w:eastAsia="宋体" w:hAnsi="Times New Roman"/>
            <w:sz w:val="24"/>
            <w:szCs w:val="24"/>
          </w:rPr>
          <w:fldChar w:fldCharType="begin"/>
        </w:r>
        <w:r w:rsidR="00963D1A">
          <w:rPr>
            <w:rFonts w:ascii="Times New Roman" w:eastAsia="宋体" w:hAnsi="Times New Roman"/>
            <w:sz w:val="24"/>
            <w:szCs w:val="24"/>
          </w:rPr>
          <w:instrText xml:space="preserve"> REF _Ref393723653 \h </w:instrText>
        </w:r>
      </w:ins>
      <w:r w:rsidR="00963D1A">
        <w:rPr>
          <w:rFonts w:ascii="Times New Roman" w:eastAsia="宋体" w:hAnsi="Times New Roman"/>
          <w:sz w:val="24"/>
          <w:szCs w:val="24"/>
        </w:rPr>
      </w:r>
      <w:r w:rsidR="00963D1A">
        <w:rPr>
          <w:rFonts w:ascii="Times New Roman" w:eastAsia="宋体" w:hAnsi="Times New Roman"/>
          <w:sz w:val="24"/>
          <w:szCs w:val="24"/>
        </w:rPr>
        <w:fldChar w:fldCharType="separate"/>
      </w:r>
      <w:ins w:id="1100" w:author="微软用户" w:date="2014-07-21T16:32:00Z">
        <w:r w:rsidR="00963D1A">
          <w:t xml:space="preserve">图3- </w:t>
        </w:r>
        <w:r w:rsidR="00963D1A">
          <w:rPr>
            <w:noProof/>
          </w:rPr>
          <w:t>40</w:t>
        </w:r>
        <w:r w:rsidR="00963D1A">
          <w:rPr>
            <w:rFonts w:ascii="Times New Roman" w:eastAsia="宋体" w:hAnsi="Times New Roman"/>
            <w:sz w:val="24"/>
            <w:szCs w:val="24"/>
          </w:rPr>
          <w:fldChar w:fldCharType="end"/>
        </w:r>
      </w:ins>
      <w:del w:id="1101" w:author="微软用户" w:date="2014-07-21T16:32:00Z">
        <w:r w:rsidR="004224E2" w:rsidRPr="00335902" w:rsidDel="00963D1A">
          <w:rPr>
            <w:rFonts w:ascii="Times New Roman" w:eastAsia="宋体" w:hAnsi="Times New Roman"/>
            <w:sz w:val="24"/>
            <w:szCs w:val="24"/>
          </w:rPr>
          <w:delText>图</w:delText>
        </w:r>
        <w:r w:rsidR="00EA19F6" w:rsidRPr="00335902" w:rsidDel="00963D1A">
          <w:rPr>
            <w:rFonts w:ascii="Times New Roman" w:eastAsia="宋体" w:hAnsi="Times New Roman" w:hint="eastAsia"/>
            <w:sz w:val="24"/>
            <w:szCs w:val="24"/>
          </w:rPr>
          <w:delText>3.37</w:delText>
        </w:r>
      </w:del>
      <w:r w:rsidR="004224E2" w:rsidRPr="00335902">
        <w:rPr>
          <w:rFonts w:ascii="Times New Roman" w:eastAsia="宋体" w:hAnsi="Times New Roman"/>
          <w:sz w:val="24"/>
          <w:szCs w:val="24"/>
        </w:rPr>
        <w:t>所示</w:t>
      </w:r>
      <w:r w:rsidR="00EA19F6" w:rsidRPr="00335902">
        <w:rPr>
          <w:rFonts w:ascii="Times New Roman" w:eastAsia="宋体" w:hAnsi="Times New Roman" w:hint="eastAsia"/>
          <w:sz w:val="24"/>
          <w:szCs w:val="24"/>
        </w:rPr>
        <w:t>。</w:t>
      </w:r>
    </w:p>
    <w:p w:rsidR="00E42520" w:rsidRPr="00EA19F6" w:rsidRDefault="005566B1" w:rsidP="00E42520">
      <w:pPr>
        <w:pStyle w:val="ae"/>
        <w:ind w:firstLineChars="0" w:firstLine="0"/>
        <w:jc w:val="center"/>
        <w:rPr>
          <w:b/>
        </w:rPr>
      </w:pPr>
      <w:ins w:id="1102" w:author="微软用户" w:date="2014-07-21T11:31:00Z">
        <w:r>
          <w:rPr>
            <w:b/>
            <w:noProof/>
            <w:rPrChange w:id="1103">
              <w:rPr>
                <w:noProof/>
                <w:color w:val="0000FF"/>
                <w:u w:val="single"/>
              </w:rPr>
            </w:rPrChange>
          </w:rPr>
          <w:drawing>
            <wp:inline distT="0" distB="0" distL="0" distR="0">
              <wp:extent cx="5400040" cy="888769"/>
              <wp:effectExtent l="19050" t="0" r="0" b="0"/>
              <wp:docPr id="11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cstate="print"/>
                      <a:srcRect/>
                      <a:stretch>
                        <a:fillRect/>
                      </a:stretch>
                    </pic:blipFill>
                    <pic:spPr bwMode="auto">
                      <a:xfrm>
                        <a:off x="0" y="0"/>
                        <a:ext cx="5400040" cy="888769"/>
                      </a:xfrm>
                      <a:prstGeom prst="rect">
                        <a:avLst/>
                      </a:prstGeom>
                      <a:noFill/>
                      <a:ln w="9525">
                        <a:noFill/>
                        <a:miter lim="800000"/>
                        <a:headEnd/>
                        <a:tailEnd/>
                      </a:ln>
                    </pic:spPr>
                  </pic:pic>
                </a:graphicData>
              </a:graphic>
            </wp:inline>
          </w:drawing>
        </w:r>
      </w:ins>
      <w:del w:id="1104" w:author="微软用户" w:date="2014-07-21T11:31:00Z">
        <w:r>
          <w:rPr>
            <w:b/>
            <w:noProof/>
            <w:rPrChange w:id="1105">
              <w:rPr>
                <w:noProof/>
                <w:color w:val="0000FF"/>
                <w:u w:val="single"/>
              </w:rPr>
            </w:rPrChange>
          </w:rPr>
          <w:drawing>
            <wp:inline distT="0" distB="0" distL="0" distR="0">
              <wp:extent cx="5400040" cy="1269379"/>
              <wp:effectExtent l="19050" t="0" r="0" b="0"/>
              <wp:docPr id="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5400040" cy="1269379"/>
                      </a:xfrm>
                      <a:prstGeom prst="rect">
                        <a:avLst/>
                      </a:prstGeom>
                      <a:noFill/>
                      <a:ln w="9525">
                        <a:noFill/>
                        <a:miter lim="800000"/>
                        <a:headEnd/>
                        <a:tailEnd/>
                      </a:ln>
                    </pic:spPr>
                  </pic:pic>
                </a:graphicData>
              </a:graphic>
            </wp:inline>
          </w:drawing>
        </w:r>
      </w:del>
    </w:p>
    <w:p w:rsidR="00E42520" w:rsidRPr="00EA19F6" w:rsidRDefault="00963D1A">
      <w:pPr>
        <w:pStyle w:val="af8"/>
        <w:rPr>
          <w:rFonts w:ascii="Times New Roman" w:hAnsi="Times New Roman"/>
          <w:sz w:val="21"/>
          <w:szCs w:val="21"/>
        </w:rPr>
        <w:pPrChange w:id="1106" w:author="微软用户" w:date="2014-07-21T16:31:00Z">
          <w:pPr>
            <w:pStyle w:val="af7"/>
            <w:spacing w:afterLines="0" w:line="360" w:lineRule="auto"/>
          </w:pPr>
        </w:pPrChange>
      </w:pPr>
      <w:bookmarkStart w:id="1107" w:name="_Ref393723653"/>
      <w:ins w:id="1108" w:author="微软用户" w:date="2014-07-21T16:31:00Z">
        <w:r>
          <w:t>图</w:t>
        </w:r>
        <w:r>
          <w:t xml:space="preserve">3- </w:t>
        </w:r>
        <w:r>
          <w:fldChar w:fldCharType="begin"/>
        </w:r>
        <w:r>
          <w:instrText xml:space="preserve"> SEQ </w:instrText>
        </w:r>
        <w:r>
          <w:instrText>图</w:instrText>
        </w:r>
        <w:r>
          <w:instrText xml:space="preserve">3- \* ARABIC </w:instrText>
        </w:r>
      </w:ins>
      <w:r>
        <w:fldChar w:fldCharType="separate"/>
      </w:r>
      <w:ins w:id="1109" w:author="微软用户" w:date="2014-07-21T17:03:00Z">
        <w:r w:rsidR="003202FC">
          <w:rPr>
            <w:noProof/>
          </w:rPr>
          <w:t>40</w:t>
        </w:r>
      </w:ins>
      <w:ins w:id="1110" w:author="微软用户" w:date="2014-07-21T16:31:00Z">
        <w:r>
          <w:fldChar w:fldCharType="end"/>
        </w:r>
      </w:ins>
      <w:bookmarkEnd w:id="1107"/>
      <w:del w:id="1111" w:author="微软用户" w:date="2014-07-21T16:31:00Z">
        <w:r w:rsidR="00E42520" w:rsidRPr="00EA19F6" w:rsidDel="00963D1A">
          <w:rPr>
            <w:rFonts w:ascii="Times New Roman" w:hAnsi="Times New Roman"/>
            <w:sz w:val="21"/>
            <w:szCs w:val="21"/>
          </w:rPr>
          <w:delText>图</w:delText>
        </w:r>
        <w:r w:rsidR="00E42520" w:rsidRPr="00EA19F6" w:rsidDel="00963D1A">
          <w:rPr>
            <w:rFonts w:ascii="Times New Roman" w:hAnsi="Times New Roman"/>
            <w:sz w:val="21"/>
            <w:szCs w:val="21"/>
          </w:rPr>
          <w:delText>3.3</w:delText>
        </w:r>
        <w:r w:rsidR="00E85BA5" w:rsidRPr="00EA19F6" w:rsidDel="00963D1A">
          <w:rPr>
            <w:rFonts w:ascii="Times New Roman" w:hAnsi="Times New Roman"/>
            <w:sz w:val="21"/>
            <w:szCs w:val="21"/>
          </w:rPr>
          <w:delText>7</w:delText>
        </w:r>
        <w:r w:rsidR="00E42520" w:rsidRPr="00EA19F6" w:rsidDel="00963D1A">
          <w:rPr>
            <w:rFonts w:ascii="Times New Roman" w:hAnsi="Times New Roman"/>
            <w:sz w:val="21"/>
            <w:szCs w:val="21"/>
          </w:rPr>
          <w:delText xml:space="preserve"> </w:delText>
        </w:r>
      </w:del>
      <w:r w:rsidR="00E42520" w:rsidRPr="00EA19F6">
        <w:rPr>
          <w:rFonts w:ascii="Times New Roman" w:hAnsi="Times New Roman"/>
          <w:sz w:val="21"/>
          <w:szCs w:val="21"/>
        </w:rPr>
        <w:t>作业会签审批界面</w:t>
      </w:r>
    </w:p>
    <w:p w:rsidR="00E42520" w:rsidRPr="00335902" w:rsidRDefault="004224E2"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车辆部综合管理室主任</w:t>
      </w:r>
      <w:r w:rsidRPr="00335902">
        <w:rPr>
          <w:rFonts w:ascii="Times New Roman" w:eastAsia="宋体" w:hAnsi="Times New Roman"/>
          <w:sz w:val="24"/>
          <w:szCs w:val="24"/>
        </w:rPr>
        <w:t>/</w:t>
      </w:r>
      <w:r w:rsidRPr="00335902">
        <w:rPr>
          <w:rFonts w:ascii="Times New Roman" w:eastAsia="宋体" w:hAnsi="Times New Roman"/>
          <w:sz w:val="24"/>
          <w:szCs w:val="24"/>
        </w:rPr>
        <w:t>副主任会签之后，由车辆部部长</w:t>
      </w:r>
      <w:r w:rsidRPr="00335902">
        <w:rPr>
          <w:rFonts w:ascii="Times New Roman" w:eastAsia="宋体" w:hAnsi="Times New Roman"/>
          <w:sz w:val="24"/>
          <w:szCs w:val="24"/>
        </w:rPr>
        <w:t>/</w:t>
      </w:r>
      <w:r w:rsidRPr="00335902">
        <w:rPr>
          <w:rFonts w:ascii="Times New Roman" w:eastAsia="宋体" w:hAnsi="Times New Roman"/>
          <w:sz w:val="24"/>
          <w:szCs w:val="24"/>
        </w:rPr>
        <w:t>副部长进行会签审批，</w:t>
      </w:r>
      <w:r w:rsidR="00B8093C" w:rsidRPr="00335902">
        <w:rPr>
          <w:rFonts w:ascii="Times New Roman" w:eastAsia="宋体" w:hAnsi="Times New Roman"/>
          <w:sz w:val="24"/>
          <w:szCs w:val="24"/>
        </w:rPr>
        <w:t>如图</w:t>
      </w:r>
      <w:r w:rsidR="00B8093C" w:rsidRPr="00335902">
        <w:rPr>
          <w:rFonts w:ascii="Times New Roman" w:eastAsia="宋体" w:hAnsi="Times New Roman" w:hint="eastAsia"/>
          <w:sz w:val="24"/>
          <w:szCs w:val="24"/>
        </w:rPr>
        <w:t>3</w:t>
      </w:r>
      <w:del w:id="1112" w:author="微软用户" w:date="2014-07-21T16:32:00Z">
        <w:r w:rsidR="00B8093C" w:rsidRPr="00335902" w:rsidDel="00963D1A">
          <w:rPr>
            <w:rFonts w:ascii="Times New Roman" w:eastAsia="宋体" w:hAnsi="Times New Roman" w:hint="eastAsia"/>
            <w:sz w:val="24"/>
            <w:szCs w:val="24"/>
          </w:rPr>
          <w:delText>.38</w:delText>
        </w:r>
      </w:del>
      <w:ins w:id="1113" w:author="微软用户" w:date="2014-07-21T16:32:00Z">
        <w:r w:rsidR="00963D1A">
          <w:rPr>
            <w:rFonts w:ascii="Times New Roman" w:eastAsia="宋体" w:hAnsi="Times New Roman" w:hint="eastAsia"/>
            <w:sz w:val="24"/>
            <w:szCs w:val="24"/>
          </w:rPr>
          <w:t>-41</w:t>
        </w:r>
      </w:ins>
      <w:r w:rsidR="00B8093C" w:rsidRPr="00335902">
        <w:rPr>
          <w:rFonts w:ascii="Times New Roman" w:eastAsia="宋体" w:hAnsi="Times New Roman"/>
          <w:sz w:val="24"/>
          <w:szCs w:val="24"/>
        </w:rPr>
        <w:t>所示</w:t>
      </w:r>
      <w:r w:rsidR="00B8093C" w:rsidRPr="00335902">
        <w:rPr>
          <w:rFonts w:ascii="Times New Roman" w:eastAsia="宋体" w:hAnsi="Times New Roman" w:hint="eastAsia"/>
          <w:sz w:val="24"/>
          <w:szCs w:val="24"/>
        </w:rPr>
        <w:t>。</w:t>
      </w:r>
    </w:p>
    <w:p w:rsidR="004224E2" w:rsidRPr="00EA19F6" w:rsidRDefault="005566B1">
      <w:pPr>
        <w:pStyle w:val="af8"/>
        <w:jc w:val="center"/>
        <w:rPr>
          <w:rFonts w:ascii="Times New Roman" w:hAnsi="Times New Roman"/>
          <w:sz w:val="21"/>
          <w:szCs w:val="21"/>
        </w:rPr>
        <w:pPrChange w:id="1114" w:author="微软用户" w:date="2014-07-21T17:06:00Z">
          <w:pPr>
            <w:pStyle w:val="af7"/>
            <w:spacing w:afterLines="0" w:line="360" w:lineRule="auto"/>
          </w:pPr>
        </w:pPrChange>
      </w:pPr>
      <w:ins w:id="1115" w:author="微软用户" w:date="2014-07-21T11:31:00Z">
        <w:r>
          <w:rPr>
            <w:noProof/>
            <w:szCs w:val="21"/>
            <w:rPrChange w:id="1116">
              <w:rPr>
                <w:noProof/>
                <w:color w:val="0000FF"/>
                <w:u w:val="single"/>
              </w:rPr>
            </w:rPrChange>
          </w:rPr>
          <w:drawing>
            <wp:inline distT="0" distB="0" distL="0" distR="0">
              <wp:extent cx="5400040" cy="909159"/>
              <wp:effectExtent l="19050" t="0" r="0" b="0"/>
              <wp:docPr id="11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5" cstate="print"/>
                      <a:srcRect/>
                      <a:stretch>
                        <a:fillRect/>
                      </a:stretch>
                    </pic:blipFill>
                    <pic:spPr bwMode="auto">
                      <a:xfrm>
                        <a:off x="0" y="0"/>
                        <a:ext cx="5400040" cy="909159"/>
                      </a:xfrm>
                      <a:prstGeom prst="rect">
                        <a:avLst/>
                      </a:prstGeom>
                      <a:noFill/>
                      <a:ln w="9525">
                        <a:noFill/>
                        <a:miter lim="800000"/>
                        <a:headEnd/>
                        <a:tailEnd/>
                      </a:ln>
                    </pic:spPr>
                  </pic:pic>
                </a:graphicData>
              </a:graphic>
            </wp:inline>
          </w:drawing>
        </w:r>
      </w:ins>
      <w:del w:id="1117" w:author="微软用户" w:date="2014-07-21T11:31:00Z">
        <w:r>
          <w:rPr>
            <w:rFonts w:ascii="Times New Roman" w:eastAsiaTheme="minorEastAsia" w:hAnsi="Times New Roman"/>
            <w:noProof/>
            <w:rPrChange w:id="1118">
              <w:rPr>
                <w:noProof/>
                <w:color w:val="0000FF"/>
                <w:u w:val="single"/>
              </w:rPr>
            </w:rPrChange>
          </w:rPr>
          <w:drawing>
            <wp:inline distT="0" distB="0" distL="0" distR="0">
              <wp:extent cx="5400040" cy="1280760"/>
              <wp:effectExtent l="19050" t="0" r="0" b="0"/>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srcRect/>
                      <a:stretch>
                        <a:fillRect/>
                      </a:stretch>
                    </pic:blipFill>
                    <pic:spPr bwMode="auto">
                      <a:xfrm>
                        <a:off x="0" y="0"/>
                        <a:ext cx="5400040" cy="1280760"/>
                      </a:xfrm>
                      <a:prstGeom prst="rect">
                        <a:avLst/>
                      </a:prstGeom>
                      <a:noFill/>
                      <a:ln w="9525">
                        <a:noFill/>
                        <a:miter lim="800000"/>
                        <a:headEnd/>
                        <a:tailEnd/>
                      </a:ln>
                    </pic:spPr>
                  </pic:pic>
                </a:graphicData>
              </a:graphic>
            </wp:inline>
          </w:drawing>
        </w:r>
      </w:del>
      <w:del w:id="1119" w:author="微软用户" w:date="2014-07-21T16:32:00Z">
        <w:r w:rsidR="00E85BA5" w:rsidRPr="00EA19F6" w:rsidDel="00963D1A">
          <w:rPr>
            <w:rFonts w:ascii="Times New Roman" w:hAnsi="Times New Roman"/>
            <w:sz w:val="21"/>
            <w:szCs w:val="21"/>
          </w:rPr>
          <w:delText>图</w:delText>
        </w:r>
      </w:del>
      <w:ins w:id="1120" w:author="微软用户" w:date="2014-07-21T16:32:00Z">
        <w:r w:rsidR="00963D1A">
          <w:t>图</w:t>
        </w:r>
        <w:r w:rsidR="00963D1A">
          <w:t xml:space="preserve">3- </w:t>
        </w:r>
        <w:r w:rsidR="00963D1A">
          <w:fldChar w:fldCharType="begin"/>
        </w:r>
        <w:r w:rsidR="00963D1A">
          <w:instrText xml:space="preserve"> SEQ </w:instrText>
        </w:r>
        <w:r w:rsidR="00963D1A">
          <w:instrText>图</w:instrText>
        </w:r>
        <w:r w:rsidR="00963D1A">
          <w:instrText xml:space="preserve">3- \* ARABIC </w:instrText>
        </w:r>
      </w:ins>
      <w:r w:rsidR="00963D1A">
        <w:fldChar w:fldCharType="separate"/>
      </w:r>
      <w:ins w:id="1121" w:author="微软用户" w:date="2014-07-21T17:03:00Z">
        <w:r w:rsidR="003202FC">
          <w:rPr>
            <w:noProof/>
          </w:rPr>
          <w:t>41</w:t>
        </w:r>
      </w:ins>
      <w:ins w:id="1122" w:author="微软用户" w:date="2014-07-21T16:32:00Z">
        <w:r w:rsidR="00963D1A">
          <w:fldChar w:fldCharType="end"/>
        </w:r>
      </w:ins>
      <w:del w:id="1123" w:author="微软用户" w:date="2014-07-21T16:32:00Z">
        <w:r w:rsidR="00E85BA5" w:rsidRPr="00EA19F6" w:rsidDel="00963D1A">
          <w:rPr>
            <w:rFonts w:ascii="Times New Roman" w:hAnsi="Times New Roman"/>
            <w:sz w:val="21"/>
            <w:szCs w:val="21"/>
          </w:rPr>
          <w:delText xml:space="preserve">3.38 </w:delText>
        </w:r>
      </w:del>
      <w:r w:rsidR="00E85BA5" w:rsidRPr="00EA19F6">
        <w:rPr>
          <w:rFonts w:ascii="Times New Roman" w:hAnsi="Times New Roman"/>
          <w:sz w:val="21"/>
          <w:szCs w:val="21"/>
        </w:rPr>
        <w:t>作业会签审批界面</w:t>
      </w:r>
    </w:p>
    <w:p w:rsidR="00052391" w:rsidRDefault="00325035">
      <w:pPr>
        <w:pStyle w:val="4"/>
        <w:pPrChange w:id="1124" w:author="微软用户" w:date="2014-07-21T11:31:00Z">
          <w:pPr>
            <w:pStyle w:val="3"/>
          </w:pPr>
        </w:pPrChange>
      </w:pPr>
      <w:r w:rsidRPr="00EA19F6">
        <w:rPr>
          <w:rFonts w:eastAsiaTheme="minorEastAsia"/>
        </w:rPr>
        <w:t>C</w:t>
      </w:r>
      <w:r w:rsidRPr="00EA19F6">
        <w:t>类计划会签</w:t>
      </w:r>
    </w:p>
    <w:p w:rsidR="00325035" w:rsidRPr="00335902" w:rsidRDefault="00325035"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C</w:t>
      </w:r>
      <w:r w:rsidRPr="00335902">
        <w:rPr>
          <w:rFonts w:ascii="Times New Roman" w:eastAsia="宋体" w:hAnsi="Times New Roman"/>
          <w:sz w:val="24"/>
          <w:szCs w:val="24"/>
        </w:rPr>
        <w:t>类计划的会签流程为：设施设备部生产计划员（同意会签）</w:t>
      </w:r>
      <w:r w:rsidRPr="00335902">
        <w:rPr>
          <w:rFonts w:ascii="Times New Roman" w:eastAsia="宋体" w:hAnsi="Times New Roman"/>
          <w:sz w:val="24"/>
          <w:szCs w:val="24"/>
        </w:rPr>
        <w:t>→</w:t>
      </w:r>
      <w:r w:rsidRPr="00335902">
        <w:rPr>
          <w:rFonts w:ascii="Times New Roman" w:eastAsia="宋体" w:hAnsi="Times New Roman"/>
          <w:sz w:val="24"/>
          <w:szCs w:val="24"/>
        </w:rPr>
        <w:t>设施设备部综合管理室主任</w:t>
      </w:r>
      <w:r w:rsidRPr="00335902">
        <w:rPr>
          <w:rFonts w:ascii="Times New Roman" w:eastAsia="宋体" w:hAnsi="Times New Roman"/>
          <w:sz w:val="24"/>
          <w:szCs w:val="24"/>
        </w:rPr>
        <w:t>/</w:t>
      </w:r>
      <w:r w:rsidRPr="00335902">
        <w:rPr>
          <w:rFonts w:ascii="Times New Roman" w:eastAsia="宋体" w:hAnsi="Times New Roman"/>
          <w:sz w:val="24"/>
          <w:szCs w:val="24"/>
        </w:rPr>
        <w:t>副主任（同意会签）</w:t>
      </w:r>
      <w:r w:rsidRPr="00335902">
        <w:rPr>
          <w:rFonts w:ascii="Times New Roman" w:eastAsia="宋体" w:hAnsi="Times New Roman"/>
          <w:sz w:val="24"/>
          <w:szCs w:val="24"/>
        </w:rPr>
        <w:t>→</w:t>
      </w:r>
      <w:ins w:id="1125" w:author="微软用户" w:date="2014-07-21T11:31:00Z">
        <w:r w:rsidR="00A11F52">
          <w:rPr>
            <w:rFonts w:ascii="Times New Roman" w:eastAsia="宋体" w:hAnsi="Times New Roman" w:hint="eastAsia"/>
            <w:sz w:val="24"/>
            <w:szCs w:val="24"/>
          </w:rPr>
          <w:t>设施设备部</w:t>
        </w:r>
      </w:ins>
      <w:ins w:id="1126" w:author="微软用户" w:date="2014-07-21T11:32:00Z">
        <w:r w:rsidR="00A11F52">
          <w:rPr>
            <w:rFonts w:ascii="Times New Roman" w:eastAsia="宋体" w:hAnsi="Times New Roman" w:hint="eastAsia"/>
            <w:sz w:val="24"/>
            <w:szCs w:val="24"/>
          </w:rPr>
          <w:t>（副）部长（同意会签）</w:t>
        </w:r>
        <w:r w:rsidR="00A11F52" w:rsidRPr="00335902">
          <w:rPr>
            <w:rFonts w:ascii="Times New Roman" w:eastAsia="宋体" w:hAnsi="Times New Roman"/>
            <w:sz w:val="24"/>
            <w:szCs w:val="24"/>
          </w:rPr>
          <w:t>→</w:t>
        </w:r>
      </w:ins>
      <w:r w:rsidRPr="00335902">
        <w:rPr>
          <w:rFonts w:ascii="Times New Roman" w:eastAsia="宋体" w:hAnsi="Times New Roman"/>
          <w:sz w:val="24"/>
          <w:szCs w:val="24"/>
        </w:rPr>
        <w:t>设施设备部生产计划员（发布）。</w:t>
      </w:r>
    </w:p>
    <w:p w:rsidR="00325035" w:rsidRPr="00335902" w:rsidRDefault="00325035"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如果某一阶段不同意会签，即执行</w:t>
      </w:r>
      <w:r w:rsidR="00E51DE3" w:rsidRPr="00335902">
        <w:rPr>
          <w:rFonts w:ascii="Times New Roman" w:eastAsia="宋体" w:hAnsi="Times New Roman" w:hint="eastAsia"/>
          <w:sz w:val="24"/>
          <w:szCs w:val="24"/>
        </w:rPr>
        <w:t>“</w:t>
      </w:r>
      <w:r w:rsidRPr="00335902">
        <w:rPr>
          <w:rFonts w:ascii="Times New Roman" w:eastAsia="宋体" w:hAnsi="Times New Roman"/>
          <w:sz w:val="24"/>
          <w:szCs w:val="24"/>
        </w:rPr>
        <w:t>驳回</w:t>
      </w:r>
      <w:r w:rsidR="00E51DE3" w:rsidRPr="00335902">
        <w:rPr>
          <w:rFonts w:ascii="Times New Roman" w:eastAsia="宋体" w:hAnsi="Times New Roman" w:hint="eastAsia"/>
          <w:sz w:val="24"/>
          <w:szCs w:val="24"/>
        </w:rPr>
        <w:t>”</w:t>
      </w:r>
      <w:r w:rsidRPr="00335902">
        <w:rPr>
          <w:rFonts w:ascii="Times New Roman" w:eastAsia="宋体" w:hAnsi="Times New Roman"/>
          <w:sz w:val="24"/>
          <w:szCs w:val="24"/>
        </w:rPr>
        <w:t>操作时，则计划会被驳回到上一阶段。</w:t>
      </w:r>
    </w:p>
    <w:p w:rsidR="00052391" w:rsidRDefault="00325035">
      <w:pPr>
        <w:pStyle w:val="5"/>
        <w:pPrChange w:id="1127" w:author="微软用户" w:date="2014-07-21T11:32:00Z">
          <w:pPr>
            <w:pStyle w:val="4"/>
          </w:pPr>
        </w:pPrChange>
      </w:pPr>
      <w:r w:rsidRPr="00EA19F6">
        <w:t>设施设备部生产计划员会签</w:t>
      </w:r>
    </w:p>
    <w:p w:rsidR="00325035" w:rsidRPr="00335902" w:rsidRDefault="00325035"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在周计划汇总界面，选择任一需要会签的计划，点击</w:t>
      </w:r>
      <w:r w:rsidR="0057181A" w:rsidRPr="00335902">
        <w:rPr>
          <w:rFonts w:ascii="Times New Roman" w:eastAsia="宋体" w:hAnsi="Times New Roman" w:hint="eastAsia"/>
          <w:sz w:val="24"/>
          <w:szCs w:val="24"/>
        </w:rPr>
        <w:t>“</w:t>
      </w:r>
      <w:r w:rsidRPr="00335902">
        <w:rPr>
          <w:rFonts w:ascii="Times New Roman" w:eastAsia="宋体" w:hAnsi="Times New Roman"/>
          <w:sz w:val="24"/>
          <w:szCs w:val="24"/>
        </w:rPr>
        <w:t>会签</w:t>
      </w:r>
      <w:r w:rsidR="0057181A" w:rsidRPr="00335902">
        <w:rPr>
          <w:rFonts w:ascii="Times New Roman" w:eastAsia="宋体" w:hAnsi="Times New Roman" w:hint="eastAsia"/>
          <w:sz w:val="24"/>
          <w:szCs w:val="24"/>
        </w:rPr>
        <w:t>”</w:t>
      </w:r>
      <w:r w:rsidR="0057181A" w:rsidRPr="00335902">
        <w:rPr>
          <w:rFonts w:ascii="Times New Roman" w:eastAsia="宋体" w:hAnsi="Times New Roman"/>
          <w:sz w:val="24"/>
          <w:szCs w:val="24"/>
        </w:rPr>
        <w:t>，即可对计划进行会签操作，并流转到下一会签人员待办列表中，如</w:t>
      </w:r>
      <w:r w:rsidRPr="00335902">
        <w:rPr>
          <w:rFonts w:ascii="Times New Roman" w:eastAsia="宋体" w:hAnsi="Times New Roman"/>
          <w:sz w:val="24"/>
          <w:szCs w:val="24"/>
        </w:rPr>
        <w:t>图</w:t>
      </w:r>
      <w:r w:rsidR="0057181A" w:rsidRPr="00335902">
        <w:rPr>
          <w:rFonts w:ascii="Times New Roman" w:eastAsia="宋体" w:hAnsi="Times New Roman" w:hint="eastAsia"/>
          <w:sz w:val="24"/>
          <w:szCs w:val="24"/>
        </w:rPr>
        <w:t>3.39</w:t>
      </w:r>
      <w:r w:rsidRPr="00335902">
        <w:rPr>
          <w:rFonts w:ascii="Times New Roman" w:eastAsia="宋体" w:hAnsi="Times New Roman"/>
          <w:sz w:val="24"/>
          <w:szCs w:val="24"/>
        </w:rPr>
        <w:t>所示</w:t>
      </w:r>
      <w:r w:rsidR="0057181A" w:rsidRPr="00335902">
        <w:rPr>
          <w:rFonts w:ascii="Times New Roman" w:eastAsia="宋体" w:hAnsi="Times New Roman" w:hint="eastAsia"/>
          <w:sz w:val="24"/>
          <w:szCs w:val="24"/>
        </w:rPr>
        <w:t>。</w:t>
      </w:r>
    </w:p>
    <w:p w:rsidR="00325035" w:rsidRPr="00EA19F6" w:rsidRDefault="005566B1" w:rsidP="00325035">
      <w:pPr>
        <w:rPr>
          <w:sz w:val="24"/>
          <w:szCs w:val="24"/>
        </w:rPr>
      </w:pPr>
      <w:ins w:id="1128" w:author="微软用户" w:date="2014-07-21T11:32:00Z">
        <w:r>
          <w:rPr>
            <w:noProof/>
            <w:sz w:val="24"/>
            <w:szCs w:val="24"/>
            <w:rPrChange w:id="1129">
              <w:rPr>
                <w:noProof/>
                <w:color w:val="0000FF"/>
                <w:u w:val="single"/>
              </w:rPr>
            </w:rPrChange>
          </w:rPr>
          <w:lastRenderedPageBreak/>
          <w:drawing>
            <wp:inline distT="0" distB="0" distL="0" distR="0">
              <wp:extent cx="5400040" cy="1067805"/>
              <wp:effectExtent l="19050" t="0" r="0" b="0"/>
              <wp:docPr id="11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cstate="print"/>
                      <a:srcRect/>
                      <a:stretch>
                        <a:fillRect/>
                      </a:stretch>
                    </pic:blipFill>
                    <pic:spPr bwMode="auto">
                      <a:xfrm>
                        <a:off x="0" y="0"/>
                        <a:ext cx="5400040" cy="1067805"/>
                      </a:xfrm>
                      <a:prstGeom prst="rect">
                        <a:avLst/>
                      </a:prstGeom>
                      <a:noFill/>
                      <a:ln w="9525">
                        <a:noFill/>
                        <a:miter lim="800000"/>
                        <a:headEnd/>
                        <a:tailEnd/>
                      </a:ln>
                    </pic:spPr>
                  </pic:pic>
                </a:graphicData>
              </a:graphic>
            </wp:inline>
          </w:drawing>
        </w:r>
      </w:ins>
      <w:del w:id="1130" w:author="微软用户" w:date="2014-07-21T11:32:00Z">
        <w:r>
          <w:rPr>
            <w:noProof/>
            <w:sz w:val="24"/>
            <w:szCs w:val="24"/>
            <w:rPrChange w:id="1131">
              <w:rPr>
                <w:noProof/>
                <w:color w:val="0000FF"/>
                <w:u w:val="single"/>
              </w:rPr>
            </w:rPrChange>
          </w:rPr>
          <w:drawing>
            <wp:inline distT="0" distB="0" distL="0" distR="0">
              <wp:extent cx="5400040" cy="1446122"/>
              <wp:effectExtent l="19050" t="0" r="0" b="0"/>
              <wp:docPr id="10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srcRect/>
                      <a:stretch>
                        <a:fillRect/>
                      </a:stretch>
                    </pic:blipFill>
                    <pic:spPr bwMode="auto">
                      <a:xfrm>
                        <a:off x="0" y="0"/>
                        <a:ext cx="5400040" cy="1446122"/>
                      </a:xfrm>
                      <a:prstGeom prst="rect">
                        <a:avLst/>
                      </a:prstGeom>
                      <a:noFill/>
                      <a:ln w="9525">
                        <a:noFill/>
                        <a:miter lim="800000"/>
                        <a:headEnd/>
                        <a:tailEnd/>
                      </a:ln>
                    </pic:spPr>
                  </pic:pic>
                </a:graphicData>
              </a:graphic>
            </wp:inline>
          </w:drawing>
        </w:r>
      </w:del>
    </w:p>
    <w:p w:rsidR="00325035" w:rsidRPr="00EA19F6" w:rsidRDefault="00963D1A">
      <w:pPr>
        <w:pStyle w:val="af8"/>
        <w:jc w:val="center"/>
        <w:rPr>
          <w:rFonts w:ascii="Times New Roman" w:hAnsi="Times New Roman"/>
          <w:sz w:val="21"/>
          <w:szCs w:val="21"/>
        </w:rPr>
        <w:pPrChange w:id="1132" w:author="微软用户" w:date="2014-07-21T17:06:00Z">
          <w:pPr>
            <w:pStyle w:val="af7"/>
            <w:spacing w:afterLines="0" w:line="360" w:lineRule="auto"/>
          </w:pPr>
        </w:pPrChange>
      </w:pPr>
      <w:ins w:id="1133" w:author="微软用户" w:date="2014-07-21T16:32:00Z">
        <w:r>
          <w:t>图</w:t>
        </w:r>
        <w:r>
          <w:t xml:space="preserve">3- </w:t>
        </w:r>
        <w:r>
          <w:fldChar w:fldCharType="begin"/>
        </w:r>
        <w:r>
          <w:instrText xml:space="preserve"> SEQ </w:instrText>
        </w:r>
        <w:r>
          <w:instrText>图</w:instrText>
        </w:r>
        <w:r>
          <w:instrText xml:space="preserve">3- \* ARABIC </w:instrText>
        </w:r>
      </w:ins>
      <w:r>
        <w:fldChar w:fldCharType="separate"/>
      </w:r>
      <w:ins w:id="1134" w:author="微软用户" w:date="2014-07-21T17:03:00Z">
        <w:r w:rsidR="003202FC">
          <w:rPr>
            <w:noProof/>
          </w:rPr>
          <w:t>42</w:t>
        </w:r>
      </w:ins>
      <w:ins w:id="1135" w:author="微软用户" w:date="2014-07-21T16:32:00Z">
        <w:r>
          <w:fldChar w:fldCharType="end"/>
        </w:r>
      </w:ins>
      <w:del w:id="1136" w:author="微软用户" w:date="2014-07-21T16:32:00Z">
        <w:r w:rsidR="00325035" w:rsidRPr="00EA19F6" w:rsidDel="00963D1A">
          <w:rPr>
            <w:rFonts w:ascii="Times New Roman" w:hAnsi="Times New Roman"/>
            <w:sz w:val="21"/>
            <w:szCs w:val="21"/>
          </w:rPr>
          <w:delText>图</w:delText>
        </w:r>
        <w:r w:rsidR="00325035" w:rsidRPr="00EA19F6" w:rsidDel="00963D1A">
          <w:rPr>
            <w:rFonts w:ascii="Times New Roman" w:hAnsi="Times New Roman"/>
            <w:sz w:val="21"/>
            <w:szCs w:val="21"/>
          </w:rPr>
          <w:delText>3.3</w:delText>
        </w:r>
        <w:r w:rsidR="00E85BA5" w:rsidRPr="00EA19F6" w:rsidDel="00963D1A">
          <w:rPr>
            <w:rFonts w:ascii="Times New Roman" w:hAnsi="Times New Roman"/>
            <w:sz w:val="21"/>
            <w:szCs w:val="21"/>
          </w:rPr>
          <w:delText>9</w:delText>
        </w:r>
        <w:r w:rsidR="00325035" w:rsidRPr="00EA19F6" w:rsidDel="00963D1A">
          <w:rPr>
            <w:rFonts w:ascii="Times New Roman" w:hAnsi="Times New Roman"/>
            <w:sz w:val="21"/>
            <w:szCs w:val="21"/>
          </w:rPr>
          <w:delText xml:space="preserve"> </w:delText>
        </w:r>
      </w:del>
      <w:r w:rsidR="00325035" w:rsidRPr="00EA19F6">
        <w:rPr>
          <w:rFonts w:ascii="Times New Roman" w:hAnsi="Times New Roman"/>
          <w:sz w:val="21"/>
          <w:szCs w:val="21"/>
        </w:rPr>
        <w:t>作业会签界面</w:t>
      </w:r>
    </w:p>
    <w:p w:rsidR="00325035" w:rsidRPr="00335902" w:rsidRDefault="00325035" w:rsidP="00335902">
      <w:pPr>
        <w:pStyle w:val="af7"/>
        <w:spacing w:afterLines="0" w:line="360" w:lineRule="auto"/>
        <w:ind w:firstLine="420"/>
        <w:jc w:val="both"/>
        <w:rPr>
          <w:rFonts w:ascii="Times New Roman" w:eastAsia="宋体" w:hAnsi="Times New Roman"/>
          <w:sz w:val="24"/>
          <w:szCs w:val="24"/>
        </w:rPr>
      </w:pPr>
      <w:r w:rsidRPr="00335902">
        <w:rPr>
          <w:rFonts w:ascii="Times New Roman" w:eastAsia="宋体" w:hAnsi="Times New Roman"/>
          <w:sz w:val="24"/>
          <w:szCs w:val="24"/>
        </w:rPr>
        <w:t>在周计划会签列表页面，点击</w:t>
      </w:r>
      <w:r w:rsidR="0057181A" w:rsidRPr="00335902">
        <w:rPr>
          <w:rFonts w:ascii="Times New Roman" w:eastAsia="宋体" w:hAnsi="Times New Roman" w:hint="eastAsia"/>
          <w:sz w:val="24"/>
          <w:szCs w:val="24"/>
        </w:rPr>
        <w:t>“</w:t>
      </w:r>
      <w:r w:rsidRPr="00335902">
        <w:rPr>
          <w:rFonts w:ascii="Times New Roman" w:eastAsia="宋体" w:hAnsi="Times New Roman"/>
          <w:sz w:val="24"/>
          <w:szCs w:val="24"/>
        </w:rPr>
        <w:t>会签详情</w:t>
      </w:r>
      <w:r w:rsidR="0057181A" w:rsidRPr="00335902">
        <w:rPr>
          <w:rFonts w:ascii="Times New Roman" w:eastAsia="宋体" w:hAnsi="Times New Roman" w:hint="eastAsia"/>
          <w:sz w:val="24"/>
          <w:szCs w:val="24"/>
        </w:rPr>
        <w:t>”</w:t>
      </w:r>
      <w:r w:rsidR="00335902">
        <w:rPr>
          <w:rFonts w:ascii="Times New Roman" w:eastAsia="宋体" w:hAnsi="Times New Roman"/>
          <w:sz w:val="24"/>
          <w:szCs w:val="24"/>
        </w:rPr>
        <w:t>，可查看到该会签计划的会签详细信息，如</w:t>
      </w:r>
      <w:r w:rsidRPr="00335902">
        <w:rPr>
          <w:rFonts w:ascii="Times New Roman" w:eastAsia="宋体" w:hAnsi="Times New Roman"/>
          <w:sz w:val="24"/>
          <w:szCs w:val="24"/>
        </w:rPr>
        <w:t>图</w:t>
      </w:r>
      <w:r w:rsidR="0057181A" w:rsidRPr="00335902">
        <w:rPr>
          <w:rFonts w:ascii="Times New Roman" w:eastAsia="宋体" w:hAnsi="Times New Roman" w:hint="eastAsia"/>
          <w:sz w:val="24"/>
          <w:szCs w:val="24"/>
        </w:rPr>
        <w:t>3</w:t>
      </w:r>
      <w:ins w:id="1137" w:author="微软用户" w:date="2014-07-21T16:33:00Z">
        <w:r w:rsidR="006F237A">
          <w:rPr>
            <w:rFonts w:ascii="Times New Roman" w:eastAsia="宋体" w:hAnsi="Times New Roman" w:hint="eastAsia"/>
            <w:sz w:val="24"/>
            <w:szCs w:val="24"/>
          </w:rPr>
          <w:t>-43</w:t>
        </w:r>
      </w:ins>
      <w:del w:id="1138" w:author="微软用户" w:date="2014-07-21T16:33:00Z">
        <w:r w:rsidR="0057181A" w:rsidRPr="00335902" w:rsidDel="006F237A">
          <w:rPr>
            <w:rFonts w:ascii="Times New Roman" w:eastAsia="宋体" w:hAnsi="Times New Roman" w:hint="eastAsia"/>
            <w:sz w:val="24"/>
            <w:szCs w:val="24"/>
          </w:rPr>
          <w:delText>.40</w:delText>
        </w:r>
      </w:del>
      <w:r w:rsidRPr="00335902">
        <w:rPr>
          <w:rFonts w:ascii="Times New Roman" w:eastAsia="宋体" w:hAnsi="Times New Roman"/>
          <w:sz w:val="24"/>
          <w:szCs w:val="24"/>
        </w:rPr>
        <w:t>所示</w:t>
      </w:r>
      <w:r w:rsidR="0057181A" w:rsidRPr="00335902">
        <w:rPr>
          <w:rFonts w:ascii="Times New Roman" w:eastAsia="宋体" w:hAnsi="Times New Roman" w:hint="eastAsia"/>
          <w:sz w:val="24"/>
          <w:szCs w:val="24"/>
        </w:rPr>
        <w:t>。</w:t>
      </w:r>
    </w:p>
    <w:p w:rsidR="00325035" w:rsidRPr="00EA19F6" w:rsidRDefault="005566B1">
      <w:pPr>
        <w:pStyle w:val="af8"/>
        <w:jc w:val="center"/>
        <w:rPr>
          <w:rFonts w:ascii="Times New Roman" w:hAnsi="Times New Roman"/>
          <w:sz w:val="21"/>
          <w:szCs w:val="21"/>
        </w:rPr>
        <w:pPrChange w:id="1139" w:author="微软用户" w:date="2014-07-21T17:06:00Z">
          <w:pPr>
            <w:pStyle w:val="af7"/>
            <w:spacing w:afterLines="0" w:line="360" w:lineRule="auto"/>
          </w:pPr>
        </w:pPrChange>
      </w:pPr>
      <w:ins w:id="1140" w:author="微软用户" w:date="2014-07-21T11:32:00Z">
        <w:r>
          <w:rPr>
            <w:noProof/>
            <w:szCs w:val="21"/>
            <w:rPrChange w:id="1141">
              <w:rPr>
                <w:noProof/>
                <w:color w:val="0000FF"/>
                <w:u w:val="single"/>
              </w:rPr>
            </w:rPrChange>
          </w:rPr>
          <w:drawing>
            <wp:inline distT="0" distB="0" distL="0" distR="0">
              <wp:extent cx="5400040" cy="1057992"/>
              <wp:effectExtent l="19050" t="0" r="0" b="0"/>
              <wp:docPr id="11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9" cstate="print"/>
                      <a:srcRect/>
                      <a:stretch>
                        <a:fillRect/>
                      </a:stretch>
                    </pic:blipFill>
                    <pic:spPr bwMode="auto">
                      <a:xfrm>
                        <a:off x="0" y="0"/>
                        <a:ext cx="5400040" cy="1057992"/>
                      </a:xfrm>
                      <a:prstGeom prst="rect">
                        <a:avLst/>
                      </a:prstGeom>
                      <a:noFill/>
                      <a:ln w="9525">
                        <a:noFill/>
                        <a:miter lim="800000"/>
                        <a:headEnd/>
                        <a:tailEnd/>
                      </a:ln>
                    </pic:spPr>
                  </pic:pic>
                </a:graphicData>
              </a:graphic>
            </wp:inline>
          </w:drawing>
        </w:r>
      </w:ins>
      <w:del w:id="1142" w:author="微软用户" w:date="2014-07-21T11:32:00Z">
        <w:r>
          <w:rPr>
            <w:rFonts w:ascii="Times New Roman" w:hAnsi="Times New Roman"/>
            <w:noProof/>
            <w:szCs w:val="21"/>
            <w:rPrChange w:id="1143">
              <w:rPr>
                <w:noProof/>
                <w:color w:val="0000FF"/>
                <w:u w:val="single"/>
              </w:rPr>
            </w:rPrChange>
          </w:rPr>
          <w:drawing>
            <wp:inline distT="0" distB="0" distL="0" distR="0">
              <wp:extent cx="5400040" cy="1279899"/>
              <wp:effectExtent l="19050" t="0" r="0" b="0"/>
              <wp:docPr id="10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srcRect/>
                      <a:stretch>
                        <a:fillRect/>
                      </a:stretch>
                    </pic:blipFill>
                    <pic:spPr bwMode="auto">
                      <a:xfrm>
                        <a:off x="0" y="0"/>
                        <a:ext cx="5400040" cy="1279899"/>
                      </a:xfrm>
                      <a:prstGeom prst="rect">
                        <a:avLst/>
                      </a:prstGeom>
                      <a:noFill/>
                      <a:ln w="9525">
                        <a:noFill/>
                        <a:miter lim="800000"/>
                        <a:headEnd/>
                        <a:tailEnd/>
                      </a:ln>
                    </pic:spPr>
                  </pic:pic>
                </a:graphicData>
              </a:graphic>
            </wp:inline>
          </w:drawing>
        </w:r>
      </w:del>
      <w:del w:id="1144" w:author="微软用户" w:date="2014-07-21T16:33:00Z">
        <w:r w:rsidR="00E85BA5" w:rsidRPr="00EA19F6" w:rsidDel="006F237A">
          <w:rPr>
            <w:rFonts w:ascii="Times New Roman" w:hAnsi="Times New Roman"/>
            <w:sz w:val="21"/>
            <w:szCs w:val="21"/>
          </w:rPr>
          <w:delText>图</w:delText>
        </w:r>
      </w:del>
      <w:ins w:id="1145" w:author="微软用户" w:date="2014-07-21T16:33:00Z">
        <w:r w:rsidR="006F237A">
          <w:t>图</w:t>
        </w:r>
        <w:r w:rsidR="006F237A">
          <w:t xml:space="preserve">3- </w:t>
        </w:r>
        <w:r w:rsidR="006F237A">
          <w:fldChar w:fldCharType="begin"/>
        </w:r>
        <w:r w:rsidR="006F237A">
          <w:instrText xml:space="preserve"> SEQ </w:instrText>
        </w:r>
        <w:r w:rsidR="006F237A">
          <w:instrText>图</w:instrText>
        </w:r>
        <w:r w:rsidR="006F237A">
          <w:instrText xml:space="preserve">3- \* ARABIC </w:instrText>
        </w:r>
      </w:ins>
      <w:r w:rsidR="006F237A">
        <w:fldChar w:fldCharType="separate"/>
      </w:r>
      <w:ins w:id="1146" w:author="微软用户" w:date="2014-07-21T17:03:00Z">
        <w:r w:rsidR="003202FC">
          <w:rPr>
            <w:noProof/>
          </w:rPr>
          <w:t>43</w:t>
        </w:r>
      </w:ins>
      <w:ins w:id="1147" w:author="微软用户" w:date="2014-07-21T16:33:00Z">
        <w:r w:rsidR="006F237A">
          <w:fldChar w:fldCharType="end"/>
        </w:r>
      </w:ins>
      <w:del w:id="1148" w:author="微软用户" w:date="2014-07-21T16:33:00Z">
        <w:r w:rsidR="00E85BA5" w:rsidRPr="00EA19F6" w:rsidDel="006F237A">
          <w:rPr>
            <w:rFonts w:ascii="Times New Roman" w:hAnsi="Times New Roman"/>
            <w:sz w:val="21"/>
            <w:szCs w:val="21"/>
          </w:rPr>
          <w:delText>3.4</w:delText>
        </w:r>
        <w:r w:rsidR="00335902" w:rsidDel="006F237A">
          <w:rPr>
            <w:rFonts w:ascii="Times New Roman" w:hAnsi="Times New Roman"/>
            <w:sz w:val="21"/>
            <w:szCs w:val="21"/>
          </w:rPr>
          <w:delText>0</w:delText>
        </w:r>
        <w:r w:rsidR="00E85BA5" w:rsidRPr="00EA19F6" w:rsidDel="006F237A">
          <w:rPr>
            <w:rFonts w:ascii="Times New Roman" w:hAnsi="Times New Roman"/>
            <w:sz w:val="21"/>
            <w:szCs w:val="21"/>
          </w:rPr>
          <w:delText xml:space="preserve"> </w:delText>
        </w:r>
      </w:del>
      <w:r w:rsidR="00E85BA5" w:rsidRPr="00EA19F6">
        <w:rPr>
          <w:rFonts w:ascii="Times New Roman" w:hAnsi="Times New Roman"/>
          <w:sz w:val="21"/>
          <w:szCs w:val="21"/>
        </w:rPr>
        <w:t>作业会签详情界面</w:t>
      </w:r>
    </w:p>
    <w:p w:rsidR="00052391" w:rsidRDefault="00325035">
      <w:pPr>
        <w:pStyle w:val="5"/>
        <w:pPrChange w:id="1149" w:author="微软用户" w:date="2014-07-21T11:32:00Z">
          <w:pPr>
            <w:pStyle w:val="4"/>
          </w:pPr>
        </w:pPrChange>
      </w:pPr>
      <w:r w:rsidRPr="00EA19F6">
        <w:t>其他负责人会签</w:t>
      </w:r>
    </w:p>
    <w:p w:rsidR="00325035" w:rsidRPr="00EA19F6" w:rsidRDefault="00325035" w:rsidP="00325035">
      <w:pPr>
        <w:pStyle w:val="ab"/>
        <w:ind w:firstLine="508"/>
      </w:pPr>
      <w:r w:rsidRPr="00EA19F6">
        <w:t>会签的每一个流程都可以对计划的信息和操作记录进行查看。设施设备部生产计划员会签之后，由设施设备部综合管理室主任</w:t>
      </w:r>
      <w:r w:rsidRPr="00EA19F6">
        <w:t>/</w:t>
      </w:r>
      <w:r w:rsidR="0060382C">
        <w:t>副主任进行会签审批，如</w:t>
      </w:r>
      <w:ins w:id="1150" w:author="微软用户" w:date="2014-07-21T16:33:00Z">
        <w:r w:rsidR="006F237A">
          <w:fldChar w:fldCharType="begin"/>
        </w:r>
        <w:r w:rsidR="006F237A">
          <w:instrText xml:space="preserve"> REF _Ref393723746 \h </w:instrText>
        </w:r>
      </w:ins>
      <w:r w:rsidR="006F237A">
        <w:fldChar w:fldCharType="separate"/>
      </w:r>
      <w:ins w:id="1151" w:author="微软用户" w:date="2014-07-21T16:33:00Z">
        <w:r w:rsidR="006F237A">
          <w:t>图</w:t>
        </w:r>
        <w:r w:rsidR="006F237A">
          <w:t xml:space="preserve">3- </w:t>
        </w:r>
        <w:r w:rsidR="006F237A">
          <w:rPr>
            <w:noProof/>
          </w:rPr>
          <w:t>44</w:t>
        </w:r>
        <w:r w:rsidR="006F237A">
          <w:fldChar w:fldCharType="end"/>
        </w:r>
      </w:ins>
      <w:del w:id="1152" w:author="微软用户" w:date="2014-07-21T16:33:00Z">
        <w:r w:rsidRPr="00EA19F6" w:rsidDel="006F237A">
          <w:delText>图</w:delText>
        </w:r>
        <w:r w:rsidR="0060382C" w:rsidDel="006F237A">
          <w:rPr>
            <w:rFonts w:hint="eastAsia"/>
          </w:rPr>
          <w:delText>3.41</w:delText>
        </w:r>
      </w:del>
      <w:r w:rsidR="0060382C">
        <w:t>所示</w:t>
      </w:r>
      <w:r w:rsidR="0060382C">
        <w:rPr>
          <w:rFonts w:hint="eastAsia"/>
        </w:rPr>
        <w:t>。</w:t>
      </w:r>
    </w:p>
    <w:p w:rsidR="00325035" w:rsidRPr="00EA19F6" w:rsidRDefault="005566B1" w:rsidP="00325035">
      <w:pPr>
        <w:pStyle w:val="ae"/>
        <w:ind w:firstLineChars="0" w:firstLine="0"/>
        <w:jc w:val="center"/>
        <w:rPr>
          <w:b/>
        </w:rPr>
      </w:pPr>
      <w:ins w:id="1153" w:author="微软用户" w:date="2014-07-21T11:33:00Z">
        <w:r>
          <w:rPr>
            <w:b/>
            <w:noProof/>
            <w:rPrChange w:id="1154">
              <w:rPr>
                <w:noProof/>
                <w:color w:val="0000FF"/>
                <w:u w:val="single"/>
              </w:rPr>
            </w:rPrChange>
          </w:rPr>
          <w:drawing>
            <wp:inline distT="0" distB="0" distL="0" distR="0">
              <wp:extent cx="5400040" cy="919417"/>
              <wp:effectExtent l="19050" t="0" r="0" b="0"/>
              <wp:docPr id="11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cstate="print"/>
                      <a:srcRect/>
                      <a:stretch>
                        <a:fillRect/>
                      </a:stretch>
                    </pic:blipFill>
                    <pic:spPr bwMode="auto">
                      <a:xfrm>
                        <a:off x="0" y="0"/>
                        <a:ext cx="5400040" cy="919417"/>
                      </a:xfrm>
                      <a:prstGeom prst="rect">
                        <a:avLst/>
                      </a:prstGeom>
                      <a:noFill/>
                      <a:ln w="9525">
                        <a:noFill/>
                        <a:miter lim="800000"/>
                        <a:headEnd/>
                        <a:tailEnd/>
                      </a:ln>
                    </pic:spPr>
                  </pic:pic>
                </a:graphicData>
              </a:graphic>
            </wp:inline>
          </w:drawing>
        </w:r>
      </w:ins>
      <w:del w:id="1155" w:author="微软用户" w:date="2014-07-21T11:33:00Z">
        <w:r>
          <w:rPr>
            <w:b/>
            <w:noProof/>
            <w:rPrChange w:id="1156">
              <w:rPr>
                <w:noProof/>
                <w:color w:val="0000FF"/>
                <w:u w:val="single"/>
              </w:rPr>
            </w:rPrChange>
          </w:rPr>
          <w:drawing>
            <wp:inline distT="0" distB="0" distL="0" distR="0">
              <wp:extent cx="5400040" cy="1146192"/>
              <wp:effectExtent l="19050" t="0" r="0" b="0"/>
              <wp:docPr id="10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5400040" cy="1146192"/>
                      </a:xfrm>
                      <a:prstGeom prst="rect">
                        <a:avLst/>
                      </a:prstGeom>
                      <a:noFill/>
                      <a:ln w="9525">
                        <a:noFill/>
                        <a:miter lim="800000"/>
                        <a:headEnd/>
                        <a:tailEnd/>
                      </a:ln>
                    </pic:spPr>
                  </pic:pic>
                </a:graphicData>
              </a:graphic>
            </wp:inline>
          </w:drawing>
        </w:r>
      </w:del>
    </w:p>
    <w:p w:rsidR="004224E2" w:rsidRDefault="006F237A">
      <w:pPr>
        <w:pStyle w:val="af8"/>
        <w:jc w:val="center"/>
        <w:rPr>
          <w:ins w:id="1157" w:author="微软用户" w:date="2014-07-21T11:33:00Z"/>
          <w:rFonts w:ascii="Times New Roman" w:hAnsi="Times New Roman"/>
          <w:sz w:val="21"/>
          <w:szCs w:val="21"/>
        </w:rPr>
        <w:pPrChange w:id="1158" w:author="微软用户" w:date="2014-07-21T17:07:00Z">
          <w:pPr>
            <w:pStyle w:val="af7"/>
            <w:spacing w:afterLines="0" w:line="360" w:lineRule="auto"/>
          </w:pPr>
        </w:pPrChange>
      </w:pPr>
      <w:bookmarkStart w:id="1159" w:name="_Ref393723746"/>
      <w:ins w:id="1160" w:author="微软用户" w:date="2014-07-21T16:33:00Z">
        <w:r>
          <w:t>图</w:t>
        </w:r>
        <w:r>
          <w:t xml:space="preserve">3- </w:t>
        </w:r>
        <w:r>
          <w:fldChar w:fldCharType="begin"/>
        </w:r>
        <w:r>
          <w:instrText xml:space="preserve"> SEQ </w:instrText>
        </w:r>
        <w:r>
          <w:instrText>图</w:instrText>
        </w:r>
        <w:r>
          <w:instrText xml:space="preserve">3- \* ARABIC </w:instrText>
        </w:r>
      </w:ins>
      <w:r>
        <w:fldChar w:fldCharType="separate"/>
      </w:r>
      <w:ins w:id="1161" w:author="微软用户" w:date="2014-07-21T17:03:00Z">
        <w:r w:rsidR="003202FC">
          <w:rPr>
            <w:noProof/>
          </w:rPr>
          <w:t>44</w:t>
        </w:r>
      </w:ins>
      <w:ins w:id="1162" w:author="微软用户" w:date="2014-07-21T16:33:00Z">
        <w:r>
          <w:fldChar w:fldCharType="end"/>
        </w:r>
      </w:ins>
      <w:bookmarkEnd w:id="1159"/>
      <w:del w:id="1163" w:author="微软用户" w:date="2014-07-21T16:33:00Z">
        <w:r w:rsidR="00325035" w:rsidRPr="00EA19F6" w:rsidDel="006F237A">
          <w:rPr>
            <w:rFonts w:ascii="Times New Roman" w:hAnsi="Times New Roman"/>
            <w:sz w:val="21"/>
            <w:szCs w:val="21"/>
          </w:rPr>
          <w:delText>图</w:delText>
        </w:r>
        <w:r w:rsidR="00325035" w:rsidRPr="00EA19F6" w:rsidDel="006F237A">
          <w:rPr>
            <w:rFonts w:ascii="Times New Roman" w:hAnsi="Times New Roman"/>
            <w:sz w:val="21"/>
            <w:szCs w:val="21"/>
          </w:rPr>
          <w:delText>3.</w:delText>
        </w:r>
        <w:r w:rsidR="00E85BA5" w:rsidRPr="00EA19F6" w:rsidDel="006F237A">
          <w:rPr>
            <w:rFonts w:ascii="Times New Roman" w:hAnsi="Times New Roman"/>
            <w:sz w:val="21"/>
            <w:szCs w:val="21"/>
          </w:rPr>
          <w:delText>4</w:delText>
        </w:r>
        <w:r w:rsidR="0060382C" w:rsidDel="006F237A">
          <w:rPr>
            <w:rFonts w:ascii="Times New Roman" w:hAnsi="Times New Roman"/>
            <w:sz w:val="21"/>
            <w:szCs w:val="21"/>
          </w:rPr>
          <w:delText>1</w:delText>
        </w:r>
        <w:r w:rsidR="00325035" w:rsidRPr="00EA19F6" w:rsidDel="006F237A">
          <w:rPr>
            <w:rFonts w:ascii="Times New Roman" w:hAnsi="Times New Roman"/>
            <w:sz w:val="21"/>
            <w:szCs w:val="21"/>
          </w:rPr>
          <w:delText xml:space="preserve"> </w:delText>
        </w:r>
      </w:del>
      <w:r w:rsidR="00325035" w:rsidRPr="00EA19F6">
        <w:rPr>
          <w:rFonts w:ascii="Times New Roman" w:hAnsi="Times New Roman"/>
          <w:sz w:val="21"/>
          <w:szCs w:val="21"/>
        </w:rPr>
        <w:t>作业会签审批界面</w:t>
      </w:r>
    </w:p>
    <w:p w:rsidR="00052391" w:rsidRPr="00052391" w:rsidRDefault="00052391">
      <w:pPr>
        <w:pStyle w:val="3"/>
        <w:rPr>
          <w:ins w:id="1164" w:author="微软用户" w:date="2014-07-21T11:33:00Z"/>
          <w:rFonts w:eastAsiaTheme="minorEastAsia"/>
          <w:rPrChange w:id="1165" w:author="微软用户" w:date="2014-07-21T11:59:00Z">
            <w:rPr>
              <w:ins w:id="1166" w:author="微软用户" w:date="2014-07-21T11:33:00Z"/>
              <w:rFonts w:eastAsia="黑体"/>
            </w:rPr>
          </w:rPrChange>
        </w:rPr>
        <w:pPrChange w:id="1167" w:author="微软用户" w:date="2014-07-21T11:33:00Z">
          <w:pPr>
            <w:pStyle w:val="af7"/>
            <w:spacing w:afterLines="0" w:line="360" w:lineRule="auto"/>
          </w:pPr>
        </w:pPrChange>
      </w:pPr>
      <w:bookmarkStart w:id="1168" w:name="_Toc393727851"/>
      <w:ins w:id="1169" w:author="微软用户" w:date="2014-07-21T11:33:00Z">
        <w:r w:rsidRPr="00052391">
          <w:rPr>
            <w:rFonts w:eastAsiaTheme="minorEastAsia" w:hint="eastAsia"/>
            <w:rPrChange w:id="1170" w:author="微软用户" w:date="2014-07-21T11:59:00Z">
              <w:rPr>
                <w:rFonts w:eastAsia="黑体" w:hint="eastAsia"/>
                <w:color w:val="0000FF"/>
                <w:u w:val="single"/>
              </w:rPr>
            </w:rPrChange>
          </w:rPr>
          <w:t>日变更计划会签</w:t>
        </w:r>
        <w:bookmarkEnd w:id="1168"/>
      </w:ins>
    </w:p>
    <w:p w:rsidR="00052391" w:rsidRPr="00052391" w:rsidRDefault="00052391">
      <w:pPr>
        <w:ind w:firstLine="420"/>
        <w:rPr>
          <w:ins w:id="1171" w:author="微软用户" w:date="2014-07-21T11:35:00Z"/>
          <w:sz w:val="24"/>
          <w:szCs w:val="24"/>
          <w:rPrChange w:id="1172" w:author="微软用户" w:date="2014-07-21T11:36:00Z">
            <w:rPr>
              <w:ins w:id="1173" w:author="微软用户" w:date="2014-07-21T11:35:00Z"/>
            </w:rPr>
          </w:rPrChange>
        </w:rPr>
        <w:pPrChange w:id="1174" w:author="微软用户" w:date="2014-07-21T11:37:00Z">
          <w:pPr>
            <w:pStyle w:val="af7"/>
            <w:spacing w:afterLines="0" w:line="360" w:lineRule="auto"/>
          </w:pPr>
        </w:pPrChange>
      </w:pPr>
      <w:ins w:id="1175" w:author="微软用户" w:date="2014-07-21T11:34:00Z">
        <w:r w:rsidRPr="00052391">
          <w:rPr>
            <w:rFonts w:hint="eastAsia"/>
            <w:sz w:val="24"/>
            <w:szCs w:val="24"/>
            <w:rPrChange w:id="1176" w:author="微软用户" w:date="2014-07-21T11:36:00Z">
              <w:rPr>
                <w:rFonts w:hint="eastAsia"/>
                <w:color w:val="0000FF"/>
                <w:u w:val="single"/>
              </w:rPr>
            </w:rPrChange>
          </w:rPr>
          <w:t>日变更计划中只有</w:t>
        </w:r>
        <w:r w:rsidRPr="00052391">
          <w:rPr>
            <w:sz w:val="24"/>
            <w:szCs w:val="24"/>
            <w:rPrChange w:id="1177" w:author="微软用户" w:date="2014-07-21T11:36:00Z">
              <w:rPr>
                <w:color w:val="0000FF"/>
                <w:u w:val="single"/>
              </w:rPr>
            </w:rPrChange>
          </w:rPr>
          <w:t>A</w:t>
        </w:r>
        <w:r w:rsidRPr="00052391">
          <w:rPr>
            <w:rFonts w:hint="eastAsia"/>
            <w:sz w:val="24"/>
            <w:szCs w:val="24"/>
            <w:rPrChange w:id="1178" w:author="微软用户" w:date="2014-07-21T11:36:00Z">
              <w:rPr>
                <w:rFonts w:hint="eastAsia"/>
                <w:color w:val="0000FF"/>
                <w:u w:val="single"/>
              </w:rPr>
            </w:rPrChange>
          </w:rPr>
          <w:t>类计划有会签流程，</w:t>
        </w:r>
        <w:r w:rsidRPr="00052391">
          <w:rPr>
            <w:sz w:val="24"/>
            <w:szCs w:val="24"/>
            <w:rPrChange w:id="1179" w:author="微软用户" w:date="2014-07-21T11:36:00Z">
              <w:rPr>
                <w:color w:val="0000FF"/>
                <w:u w:val="single"/>
              </w:rPr>
            </w:rPrChange>
          </w:rPr>
          <w:t>B</w:t>
        </w:r>
        <w:r w:rsidRPr="00052391">
          <w:rPr>
            <w:rFonts w:hint="eastAsia"/>
            <w:sz w:val="24"/>
            <w:szCs w:val="24"/>
            <w:rPrChange w:id="1180" w:author="微软用户" w:date="2014-07-21T11:36:00Z">
              <w:rPr>
                <w:rFonts w:hint="eastAsia"/>
                <w:color w:val="0000FF"/>
                <w:u w:val="single"/>
              </w:rPr>
            </w:rPrChange>
          </w:rPr>
          <w:t>、</w:t>
        </w:r>
        <w:r w:rsidRPr="00052391">
          <w:rPr>
            <w:sz w:val="24"/>
            <w:szCs w:val="24"/>
            <w:rPrChange w:id="1181" w:author="微软用户" w:date="2014-07-21T11:36:00Z">
              <w:rPr>
                <w:color w:val="0000FF"/>
                <w:u w:val="single"/>
              </w:rPr>
            </w:rPrChange>
          </w:rPr>
          <w:t>C</w:t>
        </w:r>
        <w:r w:rsidRPr="00052391">
          <w:rPr>
            <w:rFonts w:hint="eastAsia"/>
            <w:sz w:val="24"/>
            <w:szCs w:val="24"/>
            <w:rPrChange w:id="1182" w:author="微软用户" w:date="2014-07-21T11:36:00Z">
              <w:rPr>
                <w:rFonts w:hint="eastAsia"/>
                <w:color w:val="0000FF"/>
                <w:u w:val="single"/>
              </w:rPr>
            </w:rPrChange>
          </w:rPr>
          <w:t>类计划审批完成后</w:t>
        </w:r>
      </w:ins>
      <w:ins w:id="1183" w:author="微软用户" w:date="2014-07-21T11:38:00Z">
        <w:r w:rsidR="00B9672C">
          <w:rPr>
            <w:rFonts w:hint="eastAsia"/>
            <w:sz w:val="24"/>
            <w:szCs w:val="24"/>
          </w:rPr>
          <w:t>分别</w:t>
        </w:r>
      </w:ins>
      <w:ins w:id="1184" w:author="微软用户" w:date="2014-07-21T11:34:00Z">
        <w:r w:rsidRPr="00052391">
          <w:rPr>
            <w:rFonts w:hint="eastAsia"/>
            <w:sz w:val="24"/>
            <w:szCs w:val="24"/>
            <w:rPrChange w:id="1185" w:author="微软用户" w:date="2014-07-21T11:36:00Z">
              <w:rPr>
                <w:rFonts w:hint="eastAsia"/>
                <w:color w:val="0000FF"/>
                <w:u w:val="single"/>
              </w:rPr>
            </w:rPrChange>
          </w:rPr>
          <w:t>对应</w:t>
        </w:r>
      </w:ins>
      <w:ins w:id="1186" w:author="微软用户" w:date="2014-07-21T11:38:00Z">
        <w:r w:rsidR="00B9672C">
          <w:rPr>
            <w:rFonts w:hint="eastAsia"/>
            <w:sz w:val="24"/>
            <w:szCs w:val="24"/>
          </w:rPr>
          <w:t>由</w:t>
        </w:r>
      </w:ins>
      <w:ins w:id="1187" w:author="微软用户" w:date="2014-07-21T11:34:00Z">
        <w:r w:rsidRPr="00052391">
          <w:rPr>
            <w:rFonts w:hint="eastAsia"/>
            <w:sz w:val="24"/>
            <w:szCs w:val="24"/>
            <w:rPrChange w:id="1188" w:author="微软用户" w:date="2014-07-21T11:36:00Z">
              <w:rPr>
                <w:rFonts w:hint="eastAsia"/>
                <w:color w:val="0000FF"/>
                <w:u w:val="single"/>
              </w:rPr>
            </w:rPrChange>
          </w:rPr>
          <w:t>车辆部生产计划</w:t>
        </w:r>
      </w:ins>
      <w:ins w:id="1189" w:author="微软用户" w:date="2014-07-21T11:35:00Z">
        <w:r w:rsidRPr="00052391">
          <w:rPr>
            <w:rFonts w:hint="eastAsia"/>
            <w:sz w:val="24"/>
            <w:szCs w:val="24"/>
            <w:rPrChange w:id="1190" w:author="微软用户" w:date="2014-07-21T11:36:00Z">
              <w:rPr>
                <w:rFonts w:hint="eastAsia"/>
                <w:color w:val="0000FF"/>
                <w:u w:val="single"/>
              </w:rPr>
            </w:rPrChange>
          </w:rPr>
          <w:t>岗、设施设备部生产计划岗直接发布。</w:t>
        </w:r>
      </w:ins>
    </w:p>
    <w:p w:rsidR="005566B1" w:rsidRPr="006D665F" w:rsidRDefault="00052391">
      <w:pPr>
        <w:ind w:firstLine="420"/>
        <w:rPr>
          <w:ins w:id="1191" w:author="微软用户" w:date="2014-07-21T11:37:00Z"/>
          <w:sz w:val="24"/>
          <w:szCs w:val="24"/>
        </w:rPr>
        <w:pPrChange w:id="1192" w:author="微软用户" w:date="2014-07-21T13:49:00Z">
          <w:pPr>
            <w:pStyle w:val="af7"/>
            <w:spacing w:afterLines="0" w:line="360" w:lineRule="auto"/>
          </w:pPr>
        </w:pPrChange>
      </w:pPr>
      <w:ins w:id="1193" w:author="微软用户" w:date="2014-07-21T11:35:00Z">
        <w:r w:rsidRPr="00052391">
          <w:rPr>
            <w:sz w:val="24"/>
            <w:szCs w:val="24"/>
            <w:rPrChange w:id="1194" w:author="微软用户" w:date="2014-07-21T11:36:00Z">
              <w:rPr>
                <w:color w:val="0000FF"/>
                <w:u w:val="single"/>
              </w:rPr>
            </w:rPrChange>
          </w:rPr>
          <w:t>A</w:t>
        </w:r>
        <w:r w:rsidRPr="00052391">
          <w:rPr>
            <w:rFonts w:hint="eastAsia"/>
            <w:sz w:val="24"/>
            <w:szCs w:val="24"/>
            <w:rPrChange w:id="1195" w:author="微软用户" w:date="2014-07-21T11:36:00Z">
              <w:rPr>
                <w:rFonts w:hint="eastAsia"/>
                <w:color w:val="0000FF"/>
                <w:u w:val="single"/>
              </w:rPr>
            </w:rPrChange>
          </w:rPr>
          <w:t>类计划会签流程：施工管理岗公司计划员</w:t>
        </w:r>
      </w:ins>
      <w:ins w:id="1196" w:author="微软用户" w:date="2014-07-21T11:36:00Z">
        <w:r w:rsidR="00AF75E8" w:rsidRPr="00335902">
          <w:rPr>
            <w:sz w:val="24"/>
            <w:szCs w:val="24"/>
          </w:rPr>
          <w:t>→</w:t>
        </w:r>
        <w:r w:rsidR="00AF75E8">
          <w:rPr>
            <w:rFonts w:hint="eastAsia"/>
            <w:sz w:val="24"/>
            <w:szCs w:val="24"/>
          </w:rPr>
          <w:t>行调</w:t>
        </w:r>
        <w:r w:rsidR="00AF75E8">
          <w:rPr>
            <w:rFonts w:hint="eastAsia"/>
            <w:sz w:val="24"/>
            <w:szCs w:val="24"/>
          </w:rPr>
          <w:t>/</w:t>
        </w:r>
        <w:r w:rsidR="00AF75E8">
          <w:rPr>
            <w:rFonts w:hint="eastAsia"/>
            <w:sz w:val="24"/>
            <w:szCs w:val="24"/>
          </w:rPr>
          <w:t>环调</w:t>
        </w:r>
        <w:r w:rsidR="00AF75E8">
          <w:rPr>
            <w:rFonts w:hint="eastAsia"/>
            <w:sz w:val="24"/>
            <w:szCs w:val="24"/>
          </w:rPr>
          <w:t>/</w:t>
        </w:r>
        <w:r w:rsidR="00AF75E8">
          <w:rPr>
            <w:rFonts w:hint="eastAsia"/>
            <w:sz w:val="24"/>
            <w:szCs w:val="24"/>
          </w:rPr>
          <w:t>电调（全部同意会签后才进入下一岗位会签）</w:t>
        </w:r>
        <w:r w:rsidR="00AF75E8" w:rsidRPr="00335902">
          <w:rPr>
            <w:sz w:val="24"/>
            <w:szCs w:val="24"/>
          </w:rPr>
          <w:t>→</w:t>
        </w:r>
        <w:r w:rsidR="00AF75E8">
          <w:rPr>
            <w:rFonts w:hint="eastAsia"/>
            <w:sz w:val="24"/>
            <w:szCs w:val="24"/>
          </w:rPr>
          <w:t>主任调度</w:t>
        </w:r>
        <w:r w:rsidR="00AF75E8" w:rsidRPr="00335902">
          <w:rPr>
            <w:sz w:val="24"/>
            <w:szCs w:val="24"/>
          </w:rPr>
          <w:t>→</w:t>
        </w:r>
        <w:r w:rsidR="00AF75E8">
          <w:rPr>
            <w:rFonts w:hint="eastAsia"/>
            <w:sz w:val="24"/>
            <w:szCs w:val="24"/>
          </w:rPr>
          <w:t>施工管理岗公司计划员发布</w:t>
        </w:r>
      </w:ins>
      <w:ins w:id="1197" w:author="微软用户" w:date="2014-07-21T11:37:00Z">
        <w:r w:rsidR="00F75C9F">
          <w:rPr>
            <w:rFonts w:hint="eastAsia"/>
            <w:sz w:val="24"/>
            <w:szCs w:val="24"/>
          </w:rPr>
          <w:t>。</w:t>
        </w:r>
      </w:ins>
    </w:p>
    <w:p w:rsidR="00052391" w:rsidRPr="00052391" w:rsidRDefault="00052391">
      <w:pPr>
        <w:pStyle w:val="3"/>
        <w:rPr>
          <w:ins w:id="1198" w:author="微软用户" w:date="2014-07-21T11:37:00Z"/>
          <w:rFonts w:eastAsiaTheme="minorEastAsia"/>
          <w:rPrChange w:id="1199" w:author="微软用户" w:date="2014-07-21T11:59:00Z">
            <w:rPr>
              <w:ins w:id="1200" w:author="微软用户" w:date="2014-07-21T11:37:00Z"/>
              <w:rFonts w:eastAsia="黑体"/>
            </w:rPr>
          </w:rPrChange>
        </w:rPr>
        <w:pPrChange w:id="1201" w:author="微软用户" w:date="2014-07-21T11:38:00Z">
          <w:pPr>
            <w:pStyle w:val="af7"/>
            <w:spacing w:afterLines="0" w:line="360" w:lineRule="auto"/>
          </w:pPr>
        </w:pPrChange>
      </w:pPr>
      <w:bookmarkStart w:id="1202" w:name="_Toc393727852"/>
      <w:ins w:id="1203" w:author="微软用户" w:date="2014-07-21T11:37:00Z">
        <w:r w:rsidRPr="00052391">
          <w:rPr>
            <w:rFonts w:eastAsiaTheme="minorEastAsia" w:hint="eastAsia"/>
            <w:rPrChange w:id="1204" w:author="微软用户" w:date="2014-07-21T11:59:00Z">
              <w:rPr>
                <w:rFonts w:eastAsia="黑体" w:hint="eastAsia"/>
                <w:color w:val="0000FF"/>
                <w:u w:val="single"/>
              </w:rPr>
            </w:rPrChange>
          </w:rPr>
          <w:t>临时抢修计划会签</w:t>
        </w:r>
        <w:bookmarkEnd w:id="1202"/>
      </w:ins>
    </w:p>
    <w:p w:rsidR="00B9672C" w:rsidRPr="00F75C9F" w:rsidRDefault="00B9672C" w:rsidP="00B9672C">
      <w:pPr>
        <w:ind w:firstLine="420"/>
        <w:rPr>
          <w:ins w:id="1205" w:author="微软用户" w:date="2014-07-21T11:38:00Z"/>
          <w:sz w:val="24"/>
          <w:szCs w:val="24"/>
        </w:rPr>
      </w:pPr>
      <w:ins w:id="1206" w:author="微软用户" w:date="2014-07-21T11:38:00Z">
        <w:r>
          <w:rPr>
            <w:rFonts w:hint="eastAsia"/>
            <w:sz w:val="24"/>
            <w:szCs w:val="24"/>
          </w:rPr>
          <w:t>临时抢修</w:t>
        </w:r>
        <w:r w:rsidRPr="00F75C9F">
          <w:rPr>
            <w:rFonts w:hint="eastAsia"/>
            <w:sz w:val="24"/>
            <w:szCs w:val="24"/>
          </w:rPr>
          <w:t>计划中只有</w:t>
        </w:r>
        <w:r w:rsidRPr="00F75C9F">
          <w:rPr>
            <w:rFonts w:hint="eastAsia"/>
            <w:sz w:val="24"/>
            <w:szCs w:val="24"/>
          </w:rPr>
          <w:t>A</w:t>
        </w:r>
        <w:r w:rsidRPr="00F75C9F">
          <w:rPr>
            <w:rFonts w:hint="eastAsia"/>
            <w:sz w:val="24"/>
            <w:szCs w:val="24"/>
          </w:rPr>
          <w:t>类计划有会签流程，</w:t>
        </w:r>
        <w:r w:rsidRPr="00F75C9F">
          <w:rPr>
            <w:rFonts w:hint="eastAsia"/>
            <w:sz w:val="24"/>
            <w:szCs w:val="24"/>
          </w:rPr>
          <w:t>B</w:t>
        </w:r>
        <w:r w:rsidRPr="00F75C9F">
          <w:rPr>
            <w:rFonts w:hint="eastAsia"/>
            <w:sz w:val="24"/>
            <w:szCs w:val="24"/>
          </w:rPr>
          <w:t>、</w:t>
        </w:r>
        <w:r w:rsidRPr="00F75C9F">
          <w:rPr>
            <w:rFonts w:hint="eastAsia"/>
            <w:sz w:val="24"/>
            <w:szCs w:val="24"/>
          </w:rPr>
          <w:t>C</w:t>
        </w:r>
        <w:r w:rsidRPr="00F75C9F">
          <w:rPr>
            <w:rFonts w:hint="eastAsia"/>
            <w:sz w:val="24"/>
            <w:szCs w:val="24"/>
          </w:rPr>
          <w:t>类计划审批完成</w:t>
        </w:r>
      </w:ins>
      <w:ins w:id="1207" w:author="微软用户" w:date="2014-07-21T11:39:00Z">
        <w:r>
          <w:rPr>
            <w:rFonts w:hint="eastAsia"/>
            <w:sz w:val="24"/>
            <w:szCs w:val="24"/>
          </w:rPr>
          <w:t>后分别</w:t>
        </w:r>
      </w:ins>
      <w:ins w:id="1208" w:author="微软用户" w:date="2014-07-21T11:38:00Z">
        <w:r w:rsidRPr="00F75C9F">
          <w:rPr>
            <w:rFonts w:hint="eastAsia"/>
            <w:sz w:val="24"/>
            <w:szCs w:val="24"/>
          </w:rPr>
          <w:t>对应</w:t>
        </w:r>
      </w:ins>
      <w:ins w:id="1209" w:author="微软用户" w:date="2014-07-21T11:39:00Z">
        <w:r>
          <w:rPr>
            <w:rFonts w:hint="eastAsia"/>
            <w:sz w:val="24"/>
            <w:szCs w:val="24"/>
          </w:rPr>
          <w:t>由</w:t>
        </w:r>
      </w:ins>
      <w:ins w:id="1210" w:author="微软用户" w:date="2014-07-21T11:38:00Z">
        <w:r w:rsidRPr="00F75C9F">
          <w:rPr>
            <w:rFonts w:hint="eastAsia"/>
            <w:sz w:val="24"/>
            <w:szCs w:val="24"/>
          </w:rPr>
          <w:t>车辆部生产计划岗、设施设备部生产计划岗直接发布。</w:t>
        </w:r>
      </w:ins>
    </w:p>
    <w:p w:rsidR="00052391" w:rsidRDefault="00B9672C">
      <w:pPr>
        <w:ind w:firstLine="420"/>
        <w:pPrChange w:id="1211" w:author="微软用户" w:date="2014-07-21T11:39:00Z">
          <w:pPr>
            <w:pStyle w:val="af7"/>
            <w:spacing w:afterLines="0" w:line="360" w:lineRule="auto"/>
          </w:pPr>
        </w:pPrChange>
      </w:pPr>
      <w:ins w:id="1212" w:author="微软用户" w:date="2014-07-21T11:38:00Z">
        <w:r w:rsidRPr="00F75C9F">
          <w:rPr>
            <w:rFonts w:hint="eastAsia"/>
            <w:sz w:val="24"/>
            <w:szCs w:val="24"/>
          </w:rPr>
          <w:t>A</w:t>
        </w:r>
        <w:r w:rsidRPr="00F75C9F">
          <w:rPr>
            <w:rFonts w:hint="eastAsia"/>
            <w:sz w:val="24"/>
            <w:szCs w:val="24"/>
          </w:rPr>
          <w:t>类计划会签流程：</w:t>
        </w:r>
      </w:ins>
      <w:ins w:id="1213" w:author="微软用户" w:date="2014-07-21T11:39:00Z">
        <w:r>
          <w:rPr>
            <w:rFonts w:hint="eastAsia"/>
            <w:sz w:val="24"/>
            <w:szCs w:val="24"/>
          </w:rPr>
          <w:t>维修调度</w:t>
        </w:r>
      </w:ins>
      <w:ins w:id="1214" w:author="微软用户" w:date="2014-07-21T11:38:00Z">
        <w:r w:rsidRPr="00335902">
          <w:rPr>
            <w:sz w:val="24"/>
            <w:szCs w:val="24"/>
          </w:rPr>
          <w:t>→</w:t>
        </w:r>
        <w:r>
          <w:rPr>
            <w:rFonts w:hint="eastAsia"/>
            <w:sz w:val="24"/>
            <w:szCs w:val="24"/>
          </w:rPr>
          <w:t>行调</w:t>
        </w:r>
        <w:r>
          <w:rPr>
            <w:rFonts w:hint="eastAsia"/>
            <w:sz w:val="24"/>
            <w:szCs w:val="24"/>
          </w:rPr>
          <w:t>/</w:t>
        </w:r>
        <w:r>
          <w:rPr>
            <w:rFonts w:hint="eastAsia"/>
            <w:sz w:val="24"/>
            <w:szCs w:val="24"/>
          </w:rPr>
          <w:t>环调</w:t>
        </w:r>
        <w:r>
          <w:rPr>
            <w:rFonts w:hint="eastAsia"/>
            <w:sz w:val="24"/>
            <w:szCs w:val="24"/>
          </w:rPr>
          <w:t>/</w:t>
        </w:r>
        <w:r>
          <w:rPr>
            <w:rFonts w:hint="eastAsia"/>
            <w:sz w:val="24"/>
            <w:szCs w:val="24"/>
          </w:rPr>
          <w:t>电调（全部同意会签后才进入下一岗位会签）</w:t>
        </w:r>
        <w:r w:rsidRPr="00335902">
          <w:rPr>
            <w:sz w:val="24"/>
            <w:szCs w:val="24"/>
          </w:rPr>
          <w:t>→</w:t>
        </w:r>
        <w:r>
          <w:rPr>
            <w:rFonts w:hint="eastAsia"/>
            <w:sz w:val="24"/>
            <w:szCs w:val="24"/>
          </w:rPr>
          <w:t>主任调度</w:t>
        </w:r>
        <w:r w:rsidRPr="00335902">
          <w:rPr>
            <w:sz w:val="24"/>
            <w:szCs w:val="24"/>
          </w:rPr>
          <w:t>→</w:t>
        </w:r>
      </w:ins>
      <w:ins w:id="1215" w:author="微软用户" w:date="2014-07-21T11:39:00Z">
        <w:r>
          <w:rPr>
            <w:rFonts w:hint="eastAsia"/>
            <w:sz w:val="24"/>
            <w:szCs w:val="24"/>
          </w:rPr>
          <w:t>维修调度</w:t>
        </w:r>
      </w:ins>
      <w:ins w:id="1216" w:author="微软用户" w:date="2014-07-21T11:38:00Z">
        <w:r>
          <w:rPr>
            <w:rFonts w:hint="eastAsia"/>
            <w:sz w:val="24"/>
            <w:szCs w:val="24"/>
          </w:rPr>
          <w:t>发布。</w:t>
        </w:r>
      </w:ins>
    </w:p>
    <w:p w:rsidR="00F76481" w:rsidRPr="00EA19F6" w:rsidRDefault="00F76481" w:rsidP="00F76481">
      <w:pPr>
        <w:pStyle w:val="2"/>
        <w:rPr>
          <w:rFonts w:ascii="Times New Roman" w:hAnsi="Times New Roman"/>
        </w:rPr>
      </w:pPr>
      <w:bookmarkStart w:id="1217" w:name="_Toc393727853"/>
      <w:r w:rsidRPr="00EA19F6">
        <w:rPr>
          <w:rFonts w:ascii="Times New Roman" w:hAnsi="Times New Roman"/>
        </w:rPr>
        <w:lastRenderedPageBreak/>
        <w:t>计划发布</w:t>
      </w:r>
      <w:bookmarkEnd w:id="1217"/>
    </w:p>
    <w:p w:rsidR="00E515B9" w:rsidRPr="00EA19F6" w:rsidRDefault="00DA045D" w:rsidP="00E515B9">
      <w:pPr>
        <w:pStyle w:val="ab"/>
        <w:ind w:firstLine="508"/>
      </w:pPr>
      <w:r w:rsidRPr="00EA19F6">
        <w:t>当</w:t>
      </w:r>
      <w:r w:rsidR="00F76481" w:rsidRPr="00EA19F6">
        <w:t>上述计划会签中</w:t>
      </w:r>
      <w:r w:rsidRPr="00EA19F6">
        <w:t>所有</w:t>
      </w:r>
      <w:r w:rsidR="00152F16" w:rsidRPr="00EA19F6">
        <w:t>负责</w:t>
      </w:r>
      <w:r w:rsidR="009D0700" w:rsidRPr="00EA19F6">
        <w:t>人</w:t>
      </w:r>
      <w:r w:rsidR="00F76481" w:rsidRPr="00EA19F6">
        <w:t>均同意会签之后，便进入计划发布流程</w:t>
      </w:r>
      <w:r w:rsidR="00E515B9" w:rsidRPr="00EA19F6">
        <w:t>：施工管理岗公司计划员送审计划</w:t>
      </w:r>
      <w:r w:rsidR="00E515B9" w:rsidRPr="00EA19F6">
        <w:t>→</w:t>
      </w:r>
      <w:r w:rsidR="00E515B9" w:rsidRPr="00EA19F6">
        <w:t>公司运营副总审核</w:t>
      </w:r>
      <w:r w:rsidR="00E515B9" w:rsidRPr="00EA19F6">
        <w:t>→</w:t>
      </w:r>
      <w:r w:rsidR="00E515B9" w:rsidRPr="00EA19F6">
        <w:t>施工管理岗公司计划员发布。</w:t>
      </w:r>
    </w:p>
    <w:p w:rsidR="00DA045D" w:rsidRPr="00EA19F6" w:rsidRDefault="00F76481" w:rsidP="007B4EC9">
      <w:pPr>
        <w:pStyle w:val="ab"/>
        <w:ind w:firstLine="508"/>
      </w:pPr>
      <w:r w:rsidRPr="00EA19F6">
        <w:t>在计划发布页面，选择任一待送审计划，点击</w:t>
      </w:r>
      <w:r w:rsidR="0008104C">
        <w:rPr>
          <w:rFonts w:hint="eastAsia"/>
        </w:rPr>
        <w:t>“</w:t>
      </w:r>
      <w:r w:rsidRPr="00EA19F6">
        <w:t>送审</w:t>
      </w:r>
      <w:r w:rsidR="0008104C">
        <w:rPr>
          <w:rFonts w:hint="eastAsia"/>
        </w:rPr>
        <w:t>”</w:t>
      </w:r>
      <w:r w:rsidRPr="00EA19F6">
        <w:t>，则将计划发送给公司运营副总进行审核，</w:t>
      </w:r>
      <w:r w:rsidR="00152F16" w:rsidRPr="00EA19F6">
        <w:t>如</w:t>
      </w:r>
      <w:ins w:id="1218" w:author="微软用户" w:date="2014-07-21T16:33:00Z">
        <w:r w:rsidR="006F237A">
          <w:fldChar w:fldCharType="begin"/>
        </w:r>
        <w:r w:rsidR="006F237A">
          <w:instrText xml:space="preserve"> REF _Ref393723763 \h </w:instrText>
        </w:r>
      </w:ins>
      <w:r w:rsidR="006F237A">
        <w:fldChar w:fldCharType="separate"/>
      </w:r>
      <w:ins w:id="1219" w:author="微软用户" w:date="2014-07-21T16:33:00Z">
        <w:r w:rsidR="006F237A">
          <w:t>图</w:t>
        </w:r>
        <w:r w:rsidR="006F237A">
          <w:t xml:space="preserve">3- </w:t>
        </w:r>
        <w:r w:rsidR="006F237A">
          <w:rPr>
            <w:noProof/>
          </w:rPr>
          <w:t>45</w:t>
        </w:r>
        <w:r w:rsidR="006F237A">
          <w:fldChar w:fldCharType="end"/>
        </w:r>
      </w:ins>
      <w:del w:id="1220" w:author="微软用户" w:date="2014-07-21T16:33:00Z">
        <w:r w:rsidR="00DA045D" w:rsidRPr="00EA19F6" w:rsidDel="006F237A">
          <w:delText>图</w:delText>
        </w:r>
        <w:r w:rsidR="00F1733E" w:rsidRPr="00EA19F6" w:rsidDel="006F237A">
          <w:delText>3.</w:delText>
        </w:r>
        <w:r w:rsidR="005F781D" w:rsidDel="006F237A">
          <w:delText>42</w:delText>
        </w:r>
      </w:del>
      <w:r w:rsidR="00152F16" w:rsidRPr="00EA19F6">
        <w:t>所示。</w:t>
      </w:r>
    </w:p>
    <w:p w:rsidR="00DA045D" w:rsidRPr="00EA19F6" w:rsidRDefault="005566B1" w:rsidP="00937D34">
      <w:pPr>
        <w:pStyle w:val="ae"/>
        <w:ind w:firstLineChars="0" w:firstLine="0"/>
        <w:jc w:val="center"/>
        <w:rPr>
          <w:b/>
        </w:rPr>
      </w:pPr>
      <w:ins w:id="1221" w:author="微软用户" w:date="2014-07-21T11:40:00Z">
        <w:r>
          <w:rPr>
            <w:b/>
            <w:noProof/>
            <w:rPrChange w:id="1222">
              <w:rPr>
                <w:noProof/>
                <w:color w:val="0000FF"/>
                <w:u w:val="single"/>
              </w:rPr>
            </w:rPrChange>
          </w:rPr>
          <w:drawing>
            <wp:inline distT="0" distB="0" distL="0" distR="0">
              <wp:extent cx="5400040" cy="1322333"/>
              <wp:effectExtent l="19050" t="0" r="0" b="0"/>
              <wp:docPr id="11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srcRect/>
                      <a:stretch>
                        <a:fillRect/>
                      </a:stretch>
                    </pic:blipFill>
                    <pic:spPr bwMode="auto">
                      <a:xfrm>
                        <a:off x="0" y="0"/>
                        <a:ext cx="5400040" cy="1322333"/>
                      </a:xfrm>
                      <a:prstGeom prst="rect">
                        <a:avLst/>
                      </a:prstGeom>
                      <a:noFill/>
                      <a:ln w="9525">
                        <a:noFill/>
                        <a:miter lim="800000"/>
                        <a:headEnd/>
                        <a:tailEnd/>
                      </a:ln>
                    </pic:spPr>
                  </pic:pic>
                </a:graphicData>
              </a:graphic>
            </wp:inline>
          </w:drawing>
        </w:r>
      </w:ins>
      <w:del w:id="1223" w:author="微软用户" w:date="2014-07-21T11:40:00Z">
        <w:r>
          <w:rPr>
            <w:b/>
            <w:noProof/>
            <w:rPrChange w:id="1224">
              <w:rPr>
                <w:noProof/>
                <w:color w:val="0000FF"/>
                <w:u w:val="single"/>
              </w:rPr>
            </w:rPrChange>
          </w:rPr>
          <w:drawing>
            <wp:inline distT="0" distB="0" distL="0" distR="0">
              <wp:extent cx="5400040" cy="1846996"/>
              <wp:effectExtent l="19050" t="0" r="0"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srcRect/>
                      <a:stretch>
                        <a:fillRect/>
                      </a:stretch>
                    </pic:blipFill>
                    <pic:spPr bwMode="auto">
                      <a:xfrm>
                        <a:off x="0" y="0"/>
                        <a:ext cx="5400040" cy="1846996"/>
                      </a:xfrm>
                      <a:prstGeom prst="rect">
                        <a:avLst/>
                      </a:prstGeom>
                      <a:noFill/>
                      <a:ln w="9525">
                        <a:noFill/>
                        <a:miter lim="800000"/>
                        <a:headEnd/>
                        <a:tailEnd/>
                      </a:ln>
                    </pic:spPr>
                  </pic:pic>
                </a:graphicData>
              </a:graphic>
            </wp:inline>
          </w:drawing>
        </w:r>
      </w:del>
    </w:p>
    <w:p w:rsidR="00DA045D" w:rsidRPr="00EA19F6" w:rsidRDefault="006F237A">
      <w:pPr>
        <w:pStyle w:val="af8"/>
        <w:jc w:val="center"/>
        <w:rPr>
          <w:rFonts w:ascii="Times New Roman" w:hAnsi="Times New Roman"/>
          <w:sz w:val="21"/>
          <w:szCs w:val="21"/>
        </w:rPr>
        <w:pPrChange w:id="1225" w:author="微软用户" w:date="2014-07-21T17:07:00Z">
          <w:pPr>
            <w:pStyle w:val="af7"/>
            <w:spacing w:afterLines="0" w:line="360" w:lineRule="auto"/>
          </w:pPr>
        </w:pPrChange>
      </w:pPr>
      <w:bookmarkStart w:id="1226" w:name="_Ref393723763"/>
      <w:ins w:id="1227" w:author="微软用户" w:date="2014-07-21T16:33:00Z">
        <w:r>
          <w:t>图</w:t>
        </w:r>
        <w:r>
          <w:t xml:space="preserve">3- </w:t>
        </w:r>
        <w:r>
          <w:fldChar w:fldCharType="begin"/>
        </w:r>
        <w:r>
          <w:instrText xml:space="preserve"> SEQ </w:instrText>
        </w:r>
        <w:r>
          <w:instrText>图</w:instrText>
        </w:r>
        <w:r>
          <w:instrText xml:space="preserve">3- \* ARABIC </w:instrText>
        </w:r>
      </w:ins>
      <w:r>
        <w:fldChar w:fldCharType="separate"/>
      </w:r>
      <w:ins w:id="1228" w:author="微软用户" w:date="2014-07-21T17:03:00Z">
        <w:r w:rsidR="003202FC">
          <w:rPr>
            <w:noProof/>
          </w:rPr>
          <w:t>45</w:t>
        </w:r>
      </w:ins>
      <w:ins w:id="1229" w:author="微软用户" w:date="2014-07-21T16:33:00Z">
        <w:r>
          <w:fldChar w:fldCharType="end"/>
        </w:r>
      </w:ins>
      <w:bookmarkEnd w:id="1226"/>
      <w:del w:id="1230" w:author="微软用户" w:date="2014-07-21T16:33:00Z">
        <w:r w:rsidR="00DA045D" w:rsidRPr="00EA19F6" w:rsidDel="006F237A">
          <w:rPr>
            <w:rFonts w:ascii="Times New Roman" w:hAnsi="Times New Roman"/>
            <w:sz w:val="21"/>
            <w:szCs w:val="21"/>
          </w:rPr>
          <w:delText>图</w:delText>
        </w:r>
        <w:r w:rsidR="00F1733E" w:rsidRPr="00EA19F6" w:rsidDel="006F237A">
          <w:rPr>
            <w:rFonts w:ascii="Times New Roman" w:hAnsi="Times New Roman"/>
            <w:sz w:val="21"/>
            <w:szCs w:val="21"/>
          </w:rPr>
          <w:delText>3.</w:delText>
        </w:r>
        <w:r w:rsidR="005F781D" w:rsidDel="006F237A">
          <w:rPr>
            <w:rFonts w:ascii="Times New Roman" w:hAnsi="Times New Roman"/>
            <w:sz w:val="21"/>
            <w:szCs w:val="21"/>
          </w:rPr>
          <w:delText>42</w:delText>
        </w:r>
      </w:del>
      <w:r w:rsidR="00DA045D" w:rsidRPr="00EA19F6">
        <w:rPr>
          <w:rFonts w:ascii="Times New Roman" w:hAnsi="Times New Roman"/>
          <w:sz w:val="21"/>
          <w:szCs w:val="21"/>
        </w:rPr>
        <w:t xml:space="preserve"> </w:t>
      </w:r>
      <w:r w:rsidR="00F76481" w:rsidRPr="00EA19F6">
        <w:rPr>
          <w:rFonts w:ascii="Times New Roman" w:hAnsi="Times New Roman"/>
          <w:sz w:val="21"/>
          <w:szCs w:val="21"/>
        </w:rPr>
        <w:t>周计划送审</w:t>
      </w:r>
      <w:r w:rsidR="00DA045D" w:rsidRPr="00EA19F6">
        <w:rPr>
          <w:rFonts w:ascii="Times New Roman" w:hAnsi="Times New Roman"/>
          <w:sz w:val="21"/>
          <w:szCs w:val="21"/>
        </w:rPr>
        <w:t>界面</w:t>
      </w:r>
    </w:p>
    <w:p w:rsidR="00F76481" w:rsidRPr="00EA19F6" w:rsidRDefault="00F76481" w:rsidP="006133DE">
      <w:pPr>
        <w:pStyle w:val="ab"/>
        <w:ind w:firstLine="508"/>
      </w:pPr>
      <w:r w:rsidRPr="006133DE">
        <w:tab/>
      </w:r>
      <w:r w:rsidRPr="00EA19F6">
        <w:t>公司运营副总登陆系统，选择任一待审核计划，点击</w:t>
      </w:r>
      <w:r w:rsidR="000100F7">
        <w:rPr>
          <w:rFonts w:hint="eastAsia"/>
        </w:rPr>
        <w:t>“</w:t>
      </w:r>
      <w:r w:rsidRPr="00EA19F6">
        <w:t>审核</w:t>
      </w:r>
      <w:r w:rsidR="000100F7">
        <w:rPr>
          <w:rFonts w:hint="eastAsia"/>
        </w:rPr>
        <w:t>”</w:t>
      </w:r>
      <w:r w:rsidRPr="00EA19F6">
        <w:t>，</w:t>
      </w:r>
      <w:r w:rsidR="00437AB1" w:rsidRPr="00EA19F6">
        <w:t>则该计划发送至</w:t>
      </w:r>
      <w:r w:rsidR="00E515B9" w:rsidRPr="00EA19F6">
        <w:t>公司</w:t>
      </w:r>
      <w:r w:rsidR="005F781D">
        <w:t>计划员待发布列表，如</w:t>
      </w:r>
      <w:ins w:id="1231" w:author="微软用户" w:date="2014-07-21T16:34:00Z">
        <w:r w:rsidR="006F237A">
          <w:fldChar w:fldCharType="begin"/>
        </w:r>
        <w:r w:rsidR="006F237A">
          <w:instrText xml:space="preserve"> REF _Ref393723800 \h </w:instrText>
        </w:r>
      </w:ins>
      <w:r w:rsidR="006F237A">
        <w:fldChar w:fldCharType="separate"/>
      </w:r>
      <w:ins w:id="1232" w:author="微软用户" w:date="2014-07-21T16:34:00Z">
        <w:r w:rsidR="006F237A">
          <w:t>图</w:t>
        </w:r>
        <w:r w:rsidR="006F237A">
          <w:t xml:space="preserve">3- </w:t>
        </w:r>
        <w:r w:rsidR="006F237A">
          <w:rPr>
            <w:noProof/>
          </w:rPr>
          <w:t>46</w:t>
        </w:r>
        <w:r w:rsidR="006F237A">
          <w:fldChar w:fldCharType="end"/>
        </w:r>
      </w:ins>
      <w:del w:id="1233" w:author="微软用户" w:date="2014-07-21T16:34:00Z">
        <w:r w:rsidR="00437AB1" w:rsidRPr="00EA19F6" w:rsidDel="006F237A">
          <w:delText>图</w:delText>
        </w:r>
        <w:r w:rsidR="005F781D" w:rsidDel="006F237A">
          <w:rPr>
            <w:rFonts w:hint="eastAsia"/>
          </w:rPr>
          <w:delText>3</w:delText>
        </w:r>
        <w:r w:rsidR="005F781D" w:rsidDel="006F237A">
          <w:delText>.43</w:delText>
        </w:r>
      </w:del>
      <w:r w:rsidR="005F781D">
        <w:t>所示</w:t>
      </w:r>
      <w:r w:rsidR="005F781D">
        <w:rPr>
          <w:rFonts w:hint="eastAsia"/>
        </w:rPr>
        <w:t>。</w:t>
      </w:r>
    </w:p>
    <w:p w:rsidR="00437AB1" w:rsidRPr="00EA19F6" w:rsidRDefault="005566B1" w:rsidP="00F76481">
      <w:pPr>
        <w:pStyle w:val="af7"/>
        <w:spacing w:afterLines="0" w:line="360" w:lineRule="auto"/>
        <w:jc w:val="both"/>
        <w:rPr>
          <w:rFonts w:ascii="Times New Roman" w:eastAsia="黑体" w:hAnsi="Times New Roman"/>
          <w:sz w:val="21"/>
          <w:szCs w:val="21"/>
        </w:rPr>
      </w:pPr>
      <w:ins w:id="1234" w:author="微软用户" w:date="2014-07-21T11:40:00Z">
        <w:r>
          <w:rPr>
            <w:rFonts w:eastAsia="黑体"/>
            <w:noProof/>
            <w:szCs w:val="21"/>
            <w:rPrChange w:id="1235">
              <w:rPr>
                <w:noProof/>
                <w:color w:val="0000FF"/>
                <w:u w:val="single"/>
              </w:rPr>
            </w:rPrChange>
          </w:rPr>
          <w:drawing>
            <wp:inline distT="0" distB="0" distL="0" distR="0">
              <wp:extent cx="5400040" cy="1220348"/>
              <wp:effectExtent l="19050" t="0" r="0" b="0"/>
              <wp:docPr id="11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cstate="print"/>
                      <a:srcRect/>
                      <a:stretch>
                        <a:fillRect/>
                      </a:stretch>
                    </pic:blipFill>
                    <pic:spPr bwMode="auto">
                      <a:xfrm>
                        <a:off x="0" y="0"/>
                        <a:ext cx="5400040" cy="1220348"/>
                      </a:xfrm>
                      <a:prstGeom prst="rect">
                        <a:avLst/>
                      </a:prstGeom>
                      <a:noFill/>
                      <a:ln w="9525">
                        <a:noFill/>
                        <a:miter lim="800000"/>
                        <a:headEnd/>
                        <a:tailEnd/>
                      </a:ln>
                    </pic:spPr>
                  </pic:pic>
                </a:graphicData>
              </a:graphic>
            </wp:inline>
          </w:drawing>
        </w:r>
      </w:ins>
      <w:del w:id="1236" w:author="微软用户" w:date="2014-07-21T11:40:00Z">
        <w:r>
          <w:rPr>
            <w:rFonts w:ascii="Times New Roman" w:eastAsia="黑体" w:hAnsi="Times New Roman"/>
            <w:noProof/>
            <w:szCs w:val="21"/>
            <w:rPrChange w:id="1237">
              <w:rPr>
                <w:noProof/>
                <w:color w:val="0000FF"/>
                <w:u w:val="single"/>
              </w:rPr>
            </w:rPrChange>
          </w:rPr>
          <w:drawing>
            <wp:inline distT="0" distB="0" distL="0" distR="0">
              <wp:extent cx="5400040" cy="1498859"/>
              <wp:effectExtent l="19050" t="0" r="0" b="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a:stretch>
                        <a:fillRect/>
                      </a:stretch>
                    </pic:blipFill>
                    <pic:spPr bwMode="auto">
                      <a:xfrm>
                        <a:off x="0" y="0"/>
                        <a:ext cx="5400040" cy="1498859"/>
                      </a:xfrm>
                      <a:prstGeom prst="rect">
                        <a:avLst/>
                      </a:prstGeom>
                      <a:noFill/>
                      <a:ln w="9525">
                        <a:noFill/>
                        <a:miter lim="800000"/>
                        <a:headEnd/>
                        <a:tailEnd/>
                      </a:ln>
                    </pic:spPr>
                  </pic:pic>
                </a:graphicData>
              </a:graphic>
            </wp:inline>
          </w:drawing>
        </w:r>
      </w:del>
    </w:p>
    <w:p w:rsidR="00E5600F" w:rsidRPr="00EA19F6" w:rsidRDefault="006F237A">
      <w:pPr>
        <w:pStyle w:val="af8"/>
        <w:jc w:val="center"/>
        <w:rPr>
          <w:rFonts w:ascii="Times New Roman" w:hAnsi="Times New Roman"/>
          <w:sz w:val="21"/>
          <w:szCs w:val="21"/>
        </w:rPr>
        <w:pPrChange w:id="1238" w:author="微软用户" w:date="2014-07-21T17:07:00Z">
          <w:pPr>
            <w:pStyle w:val="af7"/>
            <w:spacing w:afterLines="0" w:line="360" w:lineRule="auto"/>
          </w:pPr>
        </w:pPrChange>
      </w:pPr>
      <w:bookmarkStart w:id="1239" w:name="_Ref393723800"/>
      <w:ins w:id="1240" w:author="微软用户" w:date="2014-07-21T16:34:00Z">
        <w:r>
          <w:t>图</w:t>
        </w:r>
        <w:r>
          <w:t xml:space="preserve">3- </w:t>
        </w:r>
        <w:r>
          <w:fldChar w:fldCharType="begin"/>
        </w:r>
        <w:r>
          <w:instrText xml:space="preserve"> SEQ </w:instrText>
        </w:r>
        <w:r>
          <w:instrText>图</w:instrText>
        </w:r>
        <w:r>
          <w:instrText xml:space="preserve">3- \* ARABIC </w:instrText>
        </w:r>
      </w:ins>
      <w:r>
        <w:fldChar w:fldCharType="separate"/>
      </w:r>
      <w:ins w:id="1241" w:author="微软用户" w:date="2014-07-21T17:03:00Z">
        <w:r w:rsidR="003202FC">
          <w:rPr>
            <w:noProof/>
          </w:rPr>
          <w:t>46</w:t>
        </w:r>
      </w:ins>
      <w:ins w:id="1242" w:author="微软用户" w:date="2014-07-21T16:34:00Z">
        <w:r>
          <w:fldChar w:fldCharType="end"/>
        </w:r>
      </w:ins>
      <w:bookmarkEnd w:id="1239"/>
      <w:del w:id="1243" w:author="微软用户" w:date="2014-07-21T16:34:00Z">
        <w:r w:rsidR="00E5600F" w:rsidRPr="00EA19F6" w:rsidDel="006F237A">
          <w:rPr>
            <w:rFonts w:ascii="Times New Roman" w:hAnsi="Times New Roman"/>
            <w:sz w:val="21"/>
            <w:szCs w:val="21"/>
          </w:rPr>
          <w:delText>图</w:delText>
        </w:r>
        <w:r w:rsidR="00E5600F" w:rsidRPr="00EA19F6" w:rsidDel="006F237A">
          <w:rPr>
            <w:rFonts w:ascii="Times New Roman" w:hAnsi="Times New Roman"/>
            <w:sz w:val="21"/>
            <w:szCs w:val="21"/>
          </w:rPr>
          <w:delText>3.</w:delText>
        </w:r>
        <w:r w:rsidR="008D683B" w:rsidRPr="00EA19F6" w:rsidDel="006F237A">
          <w:rPr>
            <w:rFonts w:ascii="Times New Roman" w:hAnsi="Times New Roman"/>
            <w:sz w:val="21"/>
            <w:szCs w:val="21"/>
          </w:rPr>
          <w:delText>4</w:delText>
        </w:r>
        <w:r w:rsidR="00203953" w:rsidDel="006F237A">
          <w:rPr>
            <w:rFonts w:ascii="Times New Roman" w:hAnsi="Times New Roman"/>
            <w:sz w:val="21"/>
            <w:szCs w:val="21"/>
          </w:rPr>
          <w:delText>3</w:delText>
        </w:r>
        <w:r w:rsidR="00E5600F" w:rsidRPr="00EA19F6" w:rsidDel="006F237A">
          <w:rPr>
            <w:rFonts w:ascii="Times New Roman" w:hAnsi="Times New Roman"/>
            <w:sz w:val="21"/>
            <w:szCs w:val="21"/>
          </w:rPr>
          <w:delText xml:space="preserve"> </w:delText>
        </w:r>
      </w:del>
      <w:r w:rsidR="00E5600F" w:rsidRPr="00EA19F6">
        <w:rPr>
          <w:rFonts w:ascii="Times New Roman" w:hAnsi="Times New Roman"/>
          <w:sz w:val="21"/>
          <w:szCs w:val="21"/>
        </w:rPr>
        <w:t>周计划审核界面</w:t>
      </w:r>
    </w:p>
    <w:p w:rsidR="00437AB1" w:rsidRPr="00EA19F6" w:rsidRDefault="00437AB1" w:rsidP="00F76481">
      <w:pPr>
        <w:pStyle w:val="af7"/>
        <w:spacing w:afterLines="0" w:line="360" w:lineRule="auto"/>
        <w:jc w:val="both"/>
        <w:rPr>
          <w:rFonts w:ascii="Times New Roman" w:eastAsia="宋体" w:hAnsi="Times New Roman"/>
          <w:sz w:val="24"/>
          <w:szCs w:val="20"/>
        </w:rPr>
      </w:pPr>
      <w:r w:rsidRPr="00EA19F6">
        <w:rPr>
          <w:rFonts w:ascii="Times New Roman" w:eastAsia="黑体" w:hAnsi="Times New Roman"/>
          <w:sz w:val="21"/>
          <w:szCs w:val="21"/>
        </w:rPr>
        <w:tab/>
      </w:r>
      <w:r w:rsidR="008D683B" w:rsidRPr="00EA19F6">
        <w:rPr>
          <w:rFonts w:ascii="Times New Roman" w:eastAsia="宋体" w:hAnsi="Times New Roman"/>
          <w:sz w:val="24"/>
          <w:szCs w:val="20"/>
        </w:rPr>
        <w:t>审核完成后，</w:t>
      </w:r>
      <w:r w:rsidR="00E515B9" w:rsidRPr="00EA19F6">
        <w:rPr>
          <w:rFonts w:ascii="Times New Roman" w:eastAsia="宋体" w:hAnsi="Times New Roman"/>
          <w:sz w:val="24"/>
          <w:szCs w:val="20"/>
        </w:rPr>
        <w:t>公司计划员</w:t>
      </w:r>
      <w:r w:rsidR="00203953">
        <w:rPr>
          <w:rFonts w:ascii="Times New Roman" w:eastAsia="宋体" w:hAnsi="Times New Roman"/>
          <w:sz w:val="24"/>
          <w:szCs w:val="20"/>
        </w:rPr>
        <w:t>则可继续发布该计划，如</w:t>
      </w:r>
      <w:ins w:id="1244" w:author="微软用户" w:date="2014-07-21T16:34: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_Ref393723812 \h </w:instrText>
        </w:r>
      </w:ins>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245" w:author="微软用户" w:date="2014-07-21T16:34:00Z">
        <w:r w:rsidR="006F237A">
          <w:t xml:space="preserve">图3- </w:t>
        </w:r>
        <w:r w:rsidR="006F237A">
          <w:rPr>
            <w:noProof/>
          </w:rPr>
          <w:t>47</w:t>
        </w:r>
        <w:r w:rsidR="006F237A">
          <w:rPr>
            <w:rFonts w:ascii="Times New Roman" w:eastAsia="宋体" w:hAnsi="Times New Roman"/>
            <w:sz w:val="24"/>
            <w:szCs w:val="20"/>
          </w:rPr>
          <w:fldChar w:fldCharType="end"/>
        </w:r>
      </w:ins>
      <w:del w:id="1246" w:author="微软用户" w:date="2014-07-21T16:34:00Z">
        <w:r w:rsidRPr="00EA19F6" w:rsidDel="006F237A">
          <w:rPr>
            <w:rFonts w:ascii="Times New Roman" w:eastAsia="宋体" w:hAnsi="Times New Roman"/>
            <w:sz w:val="24"/>
            <w:szCs w:val="20"/>
          </w:rPr>
          <w:delText>图</w:delText>
        </w:r>
        <w:r w:rsidR="00203953" w:rsidDel="006F237A">
          <w:rPr>
            <w:rFonts w:ascii="Times New Roman" w:eastAsia="宋体" w:hAnsi="Times New Roman" w:hint="eastAsia"/>
            <w:sz w:val="24"/>
            <w:szCs w:val="20"/>
          </w:rPr>
          <w:delText>3</w:delText>
        </w:r>
        <w:r w:rsidR="00203953" w:rsidDel="006F237A">
          <w:rPr>
            <w:rFonts w:ascii="Times New Roman" w:eastAsia="宋体" w:hAnsi="Times New Roman"/>
            <w:sz w:val="24"/>
            <w:szCs w:val="20"/>
          </w:rPr>
          <w:delText>.44</w:delText>
        </w:r>
      </w:del>
      <w:r w:rsidRPr="00EA19F6">
        <w:rPr>
          <w:rFonts w:ascii="Times New Roman" w:eastAsia="宋体" w:hAnsi="Times New Roman"/>
          <w:sz w:val="24"/>
          <w:szCs w:val="20"/>
        </w:rPr>
        <w:t>所示</w:t>
      </w:r>
      <w:r w:rsidR="00203953">
        <w:rPr>
          <w:rFonts w:ascii="Times New Roman" w:eastAsia="宋体" w:hAnsi="Times New Roman" w:hint="eastAsia"/>
          <w:sz w:val="24"/>
          <w:szCs w:val="20"/>
        </w:rPr>
        <w:t>。</w:t>
      </w:r>
    </w:p>
    <w:p w:rsidR="00437AB1" w:rsidRPr="00EA19F6" w:rsidRDefault="005566B1" w:rsidP="00F76481">
      <w:pPr>
        <w:pStyle w:val="af7"/>
        <w:spacing w:afterLines="0" w:line="360" w:lineRule="auto"/>
        <w:jc w:val="both"/>
        <w:rPr>
          <w:rFonts w:ascii="Times New Roman" w:eastAsia="黑体" w:hAnsi="Times New Roman"/>
          <w:sz w:val="21"/>
          <w:szCs w:val="21"/>
        </w:rPr>
      </w:pPr>
      <w:ins w:id="1247" w:author="微软用户" w:date="2014-07-21T11:40:00Z">
        <w:r>
          <w:rPr>
            <w:rFonts w:eastAsia="黑体"/>
            <w:noProof/>
            <w:szCs w:val="21"/>
            <w:rPrChange w:id="1248">
              <w:rPr>
                <w:noProof/>
                <w:color w:val="0000FF"/>
                <w:u w:val="single"/>
              </w:rPr>
            </w:rPrChange>
          </w:rPr>
          <w:drawing>
            <wp:inline distT="0" distB="0" distL="0" distR="0">
              <wp:extent cx="5400040" cy="1299671"/>
              <wp:effectExtent l="19050" t="0" r="0" b="0"/>
              <wp:docPr id="1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7" cstate="print"/>
                      <a:srcRect/>
                      <a:stretch>
                        <a:fillRect/>
                      </a:stretch>
                    </pic:blipFill>
                    <pic:spPr bwMode="auto">
                      <a:xfrm>
                        <a:off x="0" y="0"/>
                        <a:ext cx="5400040" cy="1299671"/>
                      </a:xfrm>
                      <a:prstGeom prst="rect">
                        <a:avLst/>
                      </a:prstGeom>
                      <a:noFill/>
                      <a:ln w="9525">
                        <a:noFill/>
                        <a:miter lim="800000"/>
                        <a:headEnd/>
                        <a:tailEnd/>
                      </a:ln>
                    </pic:spPr>
                  </pic:pic>
                </a:graphicData>
              </a:graphic>
            </wp:inline>
          </w:drawing>
        </w:r>
      </w:ins>
      <w:del w:id="1249" w:author="微软用户" w:date="2014-07-21T11:40:00Z">
        <w:r>
          <w:rPr>
            <w:rFonts w:ascii="Times New Roman" w:eastAsia="黑体" w:hAnsi="Times New Roman"/>
            <w:noProof/>
            <w:szCs w:val="21"/>
            <w:rPrChange w:id="1250">
              <w:rPr>
                <w:noProof/>
                <w:color w:val="0000FF"/>
                <w:u w:val="single"/>
              </w:rPr>
            </w:rPrChange>
          </w:rPr>
          <w:drawing>
            <wp:inline distT="0" distB="0" distL="0" distR="0">
              <wp:extent cx="5400040" cy="1616157"/>
              <wp:effectExtent l="19050" t="0" r="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5400040" cy="1616157"/>
                      </a:xfrm>
                      <a:prstGeom prst="rect">
                        <a:avLst/>
                      </a:prstGeom>
                      <a:noFill/>
                      <a:ln w="9525">
                        <a:noFill/>
                        <a:miter lim="800000"/>
                        <a:headEnd/>
                        <a:tailEnd/>
                      </a:ln>
                    </pic:spPr>
                  </pic:pic>
                </a:graphicData>
              </a:graphic>
            </wp:inline>
          </w:drawing>
        </w:r>
      </w:del>
    </w:p>
    <w:p w:rsidR="00E5600F" w:rsidRPr="00EA19F6" w:rsidRDefault="006F237A">
      <w:pPr>
        <w:pStyle w:val="af8"/>
        <w:jc w:val="center"/>
        <w:rPr>
          <w:rFonts w:ascii="Times New Roman" w:hAnsi="Times New Roman"/>
          <w:sz w:val="21"/>
          <w:szCs w:val="21"/>
        </w:rPr>
        <w:pPrChange w:id="1251" w:author="微软用户" w:date="2014-07-21T17:07:00Z">
          <w:pPr>
            <w:pStyle w:val="af7"/>
            <w:spacing w:afterLines="0" w:line="360" w:lineRule="auto"/>
          </w:pPr>
        </w:pPrChange>
      </w:pPr>
      <w:bookmarkStart w:id="1252" w:name="_Ref393723812"/>
      <w:ins w:id="1253" w:author="微软用户" w:date="2014-07-21T16:34:00Z">
        <w:r>
          <w:t>图</w:t>
        </w:r>
        <w:r>
          <w:t xml:space="preserve">3- </w:t>
        </w:r>
        <w:r>
          <w:fldChar w:fldCharType="begin"/>
        </w:r>
        <w:r>
          <w:instrText xml:space="preserve"> SEQ </w:instrText>
        </w:r>
        <w:r>
          <w:instrText>图</w:instrText>
        </w:r>
        <w:r>
          <w:instrText xml:space="preserve">3- \* ARABIC </w:instrText>
        </w:r>
      </w:ins>
      <w:r>
        <w:fldChar w:fldCharType="separate"/>
      </w:r>
      <w:ins w:id="1254" w:author="微软用户" w:date="2014-07-21T17:03:00Z">
        <w:r w:rsidR="003202FC">
          <w:rPr>
            <w:noProof/>
          </w:rPr>
          <w:t>47</w:t>
        </w:r>
      </w:ins>
      <w:ins w:id="1255" w:author="微软用户" w:date="2014-07-21T16:34:00Z">
        <w:r>
          <w:fldChar w:fldCharType="end"/>
        </w:r>
      </w:ins>
      <w:bookmarkEnd w:id="1252"/>
      <w:del w:id="1256" w:author="微软用户" w:date="2014-07-21T16:34:00Z">
        <w:r w:rsidR="00E5600F" w:rsidRPr="00EA19F6" w:rsidDel="006F237A">
          <w:rPr>
            <w:rFonts w:ascii="Times New Roman" w:hAnsi="Times New Roman"/>
            <w:sz w:val="21"/>
            <w:szCs w:val="21"/>
          </w:rPr>
          <w:delText>图</w:delText>
        </w:r>
        <w:r w:rsidR="00E5600F" w:rsidRPr="00EA19F6" w:rsidDel="006F237A">
          <w:rPr>
            <w:rFonts w:ascii="Times New Roman" w:hAnsi="Times New Roman"/>
            <w:sz w:val="21"/>
            <w:szCs w:val="21"/>
          </w:rPr>
          <w:delText>3.</w:delText>
        </w:r>
        <w:r w:rsidR="008D683B" w:rsidRPr="00EA19F6" w:rsidDel="006F237A">
          <w:rPr>
            <w:rFonts w:ascii="Times New Roman" w:hAnsi="Times New Roman"/>
            <w:sz w:val="21"/>
            <w:szCs w:val="21"/>
          </w:rPr>
          <w:delText>4</w:delText>
        </w:r>
        <w:r w:rsidR="000100F7" w:rsidDel="006F237A">
          <w:rPr>
            <w:rFonts w:ascii="Times New Roman" w:hAnsi="Times New Roman"/>
            <w:sz w:val="21"/>
            <w:szCs w:val="21"/>
          </w:rPr>
          <w:delText>4</w:delText>
        </w:r>
        <w:r w:rsidR="00E5600F" w:rsidRPr="00EA19F6" w:rsidDel="006F237A">
          <w:rPr>
            <w:rFonts w:ascii="Times New Roman" w:hAnsi="Times New Roman"/>
            <w:sz w:val="21"/>
            <w:szCs w:val="21"/>
          </w:rPr>
          <w:delText xml:space="preserve"> </w:delText>
        </w:r>
      </w:del>
      <w:r w:rsidR="00E5600F" w:rsidRPr="00EA19F6">
        <w:rPr>
          <w:rFonts w:ascii="Times New Roman" w:hAnsi="Times New Roman"/>
          <w:sz w:val="21"/>
          <w:szCs w:val="21"/>
        </w:rPr>
        <w:t>周计划发布界面</w:t>
      </w:r>
    </w:p>
    <w:p w:rsidR="00E515B9" w:rsidRPr="00EA19F6" w:rsidRDefault="00E515B9" w:rsidP="004832A8">
      <w:pPr>
        <w:pStyle w:val="af7"/>
        <w:spacing w:afterLines="0" w:line="360" w:lineRule="auto"/>
        <w:ind w:firstLine="420"/>
        <w:jc w:val="both"/>
        <w:rPr>
          <w:rFonts w:ascii="Times New Roman" w:eastAsia="宋体" w:hAnsi="Times New Roman"/>
          <w:sz w:val="24"/>
          <w:szCs w:val="20"/>
        </w:rPr>
      </w:pPr>
      <w:r w:rsidRPr="00EA19F6">
        <w:rPr>
          <w:rFonts w:ascii="Times New Roman" w:eastAsia="宋体" w:hAnsi="Times New Roman"/>
          <w:sz w:val="24"/>
          <w:szCs w:val="20"/>
        </w:rPr>
        <w:t>当有多条汇总计划需要发布时，用户可合并多条</w:t>
      </w:r>
      <w:r w:rsidR="000100F7">
        <w:rPr>
          <w:rFonts w:ascii="Times New Roman" w:eastAsia="宋体" w:hAnsi="Times New Roman"/>
          <w:sz w:val="24"/>
          <w:szCs w:val="20"/>
        </w:rPr>
        <w:t>汇总</w:t>
      </w:r>
      <w:r w:rsidRPr="00EA19F6">
        <w:rPr>
          <w:rFonts w:ascii="Times New Roman" w:eastAsia="宋体" w:hAnsi="Times New Roman"/>
          <w:sz w:val="24"/>
          <w:szCs w:val="20"/>
        </w:rPr>
        <w:t>计划，同时送审，点击</w:t>
      </w:r>
      <w:r w:rsidR="000100F7">
        <w:rPr>
          <w:rFonts w:ascii="Times New Roman" w:eastAsia="宋体" w:hAnsi="Times New Roman" w:hint="eastAsia"/>
          <w:sz w:val="24"/>
          <w:szCs w:val="20"/>
        </w:rPr>
        <w:t>“</w:t>
      </w:r>
      <w:r w:rsidRPr="00EA19F6">
        <w:rPr>
          <w:rFonts w:ascii="Times New Roman" w:eastAsia="宋体" w:hAnsi="Times New Roman"/>
          <w:sz w:val="24"/>
          <w:szCs w:val="20"/>
        </w:rPr>
        <w:t>合并</w:t>
      </w:r>
      <w:r w:rsidR="000100F7">
        <w:rPr>
          <w:rFonts w:ascii="Times New Roman" w:eastAsia="宋体" w:hAnsi="Times New Roman" w:hint="eastAsia"/>
          <w:sz w:val="24"/>
          <w:szCs w:val="20"/>
        </w:rPr>
        <w:t>”</w:t>
      </w:r>
      <w:r w:rsidRPr="00EA19F6">
        <w:rPr>
          <w:rFonts w:ascii="Times New Roman" w:eastAsia="宋体" w:hAnsi="Times New Roman"/>
          <w:sz w:val="24"/>
          <w:szCs w:val="20"/>
        </w:rPr>
        <w:t>，系统给</w:t>
      </w:r>
      <w:r w:rsidR="000100F7">
        <w:rPr>
          <w:rFonts w:ascii="Times New Roman" w:eastAsia="宋体" w:hAnsi="Times New Roman"/>
          <w:sz w:val="24"/>
          <w:szCs w:val="20"/>
        </w:rPr>
        <w:t>出确认提示，确定则继续操作合并计划同时送审，否则终止该操作，如</w:t>
      </w:r>
      <w:ins w:id="1257" w:author="微软用户" w:date="2014-07-21T16:34: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_Ref393723826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258" w:author="微软用户" w:date="2014-07-21T16:34:00Z">
        <w:r w:rsidR="006F237A" w:rsidRPr="00ED264E">
          <w:rPr>
            <w:rFonts w:ascii="Times New Roman" w:eastAsia="宋体" w:hAnsi="Times New Roman"/>
            <w:sz w:val="24"/>
            <w:szCs w:val="20"/>
            <w:rPrChange w:id="1259" w:author="微软用户" w:date="2014-07-21T17:07:00Z">
              <w:rPr/>
            </w:rPrChange>
          </w:rPr>
          <w:t>图</w:t>
        </w:r>
        <w:r w:rsidR="006F237A" w:rsidRPr="00ED264E">
          <w:rPr>
            <w:rFonts w:ascii="Times New Roman" w:eastAsia="宋体" w:hAnsi="Times New Roman"/>
            <w:sz w:val="24"/>
            <w:szCs w:val="20"/>
            <w:rPrChange w:id="1260" w:author="微软用户" w:date="2014-07-21T17:07:00Z">
              <w:rPr/>
            </w:rPrChange>
          </w:rPr>
          <w:t>3- 48</w:t>
        </w:r>
        <w:r w:rsidR="006F237A">
          <w:rPr>
            <w:rFonts w:ascii="Times New Roman" w:eastAsia="宋体" w:hAnsi="Times New Roman"/>
            <w:sz w:val="24"/>
            <w:szCs w:val="20"/>
          </w:rPr>
          <w:fldChar w:fldCharType="end"/>
        </w:r>
      </w:ins>
      <w:del w:id="1261" w:author="微软用户" w:date="2014-07-21T16:34:00Z">
        <w:r w:rsidRPr="00EA19F6" w:rsidDel="006F237A">
          <w:rPr>
            <w:rFonts w:ascii="Times New Roman" w:eastAsia="宋体" w:hAnsi="Times New Roman"/>
            <w:sz w:val="24"/>
            <w:szCs w:val="20"/>
          </w:rPr>
          <w:delText>图</w:delText>
        </w:r>
        <w:r w:rsidR="000100F7" w:rsidDel="006F237A">
          <w:rPr>
            <w:rFonts w:ascii="Times New Roman" w:eastAsia="宋体" w:hAnsi="Times New Roman" w:hint="eastAsia"/>
            <w:sz w:val="24"/>
            <w:szCs w:val="20"/>
          </w:rPr>
          <w:delText>3</w:delText>
        </w:r>
        <w:r w:rsidR="000100F7" w:rsidDel="006F237A">
          <w:rPr>
            <w:rFonts w:ascii="Times New Roman" w:eastAsia="宋体" w:hAnsi="Times New Roman"/>
            <w:sz w:val="24"/>
            <w:szCs w:val="20"/>
          </w:rPr>
          <w:delText>.45</w:delText>
        </w:r>
      </w:del>
      <w:r w:rsidRPr="00EA19F6">
        <w:rPr>
          <w:rFonts w:ascii="Times New Roman" w:eastAsia="宋体" w:hAnsi="Times New Roman"/>
          <w:sz w:val="24"/>
          <w:szCs w:val="20"/>
        </w:rPr>
        <w:t>所示</w:t>
      </w:r>
      <w:r w:rsidR="000100F7">
        <w:rPr>
          <w:rFonts w:ascii="Times New Roman" w:eastAsia="宋体" w:hAnsi="Times New Roman" w:hint="eastAsia"/>
          <w:sz w:val="24"/>
          <w:szCs w:val="20"/>
        </w:rPr>
        <w:t>。</w:t>
      </w:r>
    </w:p>
    <w:p w:rsidR="00E515B9" w:rsidRPr="00EA19F6" w:rsidRDefault="005566B1" w:rsidP="00E515B9">
      <w:pPr>
        <w:pStyle w:val="af7"/>
        <w:spacing w:afterLines="0" w:line="360" w:lineRule="auto"/>
        <w:jc w:val="both"/>
        <w:rPr>
          <w:rFonts w:ascii="Times New Roman" w:eastAsia="宋体" w:hAnsi="Times New Roman"/>
          <w:sz w:val="24"/>
          <w:szCs w:val="20"/>
        </w:rPr>
      </w:pPr>
      <w:ins w:id="1262" w:author="微软用户" w:date="2014-07-21T11:41:00Z">
        <w:r>
          <w:rPr>
            <w:noProof/>
            <w:sz w:val="24"/>
            <w:rPrChange w:id="1263">
              <w:rPr>
                <w:noProof/>
                <w:color w:val="0000FF"/>
                <w:u w:val="single"/>
              </w:rPr>
            </w:rPrChange>
          </w:rPr>
          <w:lastRenderedPageBreak/>
          <w:drawing>
            <wp:inline distT="0" distB="0" distL="0" distR="0">
              <wp:extent cx="5400040" cy="2124722"/>
              <wp:effectExtent l="19050" t="0" r="0" b="0"/>
              <wp:docPr id="12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cstate="print"/>
                      <a:srcRect/>
                      <a:stretch>
                        <a:fillRect/>
                      </a:stretch>
                    </pic:blipFill>
                    <pic:spPr bwMode="auto">
                      <a:xfrm>
                        <a:off x="0" y="0"/>
                        <a:ext cx="5400040" cy="2124722"/>
                      </a:xfrm>
                      <a:prstGeom prst="rect">
                        <a:avLst/>
                      </a:prstGeom>
                      <a:noFill/>
                      <a:ln w="9525">
                        <a:noFill/>
                        <a:miter lim="800000"/>
                        <a:headEnd/>
                        <a:tailEnd/>
                      </a:ln>
                    </pic:spPr>
                  </pic:pic>
                </a:graphicData>
              </a:graphic>
            </wp:inline>
          </w:drawing>
        </w:r>
      </w:ins>
      <w:del w:id="1264" w:author="微软用户" w:date="2014-07-21T11:41:00Z">
        <w:r>
          <w:rPr>
            <w:rFonts w:ascii="Times New Roman" w:hAnsi="Times New Roman"/>
            <w:noProof/>
            <w:sz w:val="24"/>
            <w:rPrChange w:id="1265">
              <w:rPr>
                <w:noProof/>
                <w:color w:val="0000FF"/>
                <w:u w:val="single"/>
              </w:rPr>
            </w:rPrChange>
          </w:rPr>
          <w:drawing>
            <wp:inline distT="0" distB="0" distL="0" distR="0">
              <wp:extent cx="5400040" cy="2153552"/>
              <wp:effectExtent l="19050" t="0" r="0" b="0"/>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srcRect/>
                      <a:stretch>
                        <a:fillRect/>
                      </a:stretch>
                    </pic:blipFill>
                    <pic:spPr bwMode="auto">
                      <a:xfrm>
                        <a:off x="0" y="0"/>
                        <a:ext cx="5400040" cy="2153552"/>
                      </a:xfrm>
                      <a:prstGeom prst="rect">
                        <a:avLst/>
                      </a:prstGeom>
                      <a:noFill/>
                      <a:ln w="9525">
                        <a:noFill/>
                        <a:miter lim="800000"/>
                        <a:headEnd/>
                        <a:tailEnd/>
                      </a:ln>
                    </pic:spPr>
                  </pic:pic>
                </a:graphicData>
              </a:graphic>
            </wp:inline>
          </w:drawing>
        </w:r>
      </w:del>
    </w:p>
    <w:p w:rsidR="00E515B9" w:rsidRPr="00EA19F6" w:rsidRDefault="006F237A">
      <w:pPr>
        <w:pStyle w:val="af8"/>
        <w:jc w:val="center"/>
        <w:rPr>
          <w:rFonts w:ascii="Times New Roman" w:hAnsi="Times New Roman"/>
          <w:sz w:val="21"/>
          <w:szCs w:val="21"/>
        </w:rPr>
        <w:pPrChange w:id="1266" w:author="微软用户" w:date="2014-07-21T17:07:00Z">
          <w:pPr>
            <w:pStyle w:val="af7"/>
            <w:spacing w:afterLines="0" w:line="360" w:lineRule="auto"/>
          </w:pPr>
        </w:pPrChange>
      </w:pPr>
      <w:bookmarkStart w:id="1267" w:name="_Ref393723826"/>
      <w:ins w:id="1268" w:author="微软用户" w:date="2014-07-21T16:34:00Z">
        <w:r>
          <w:t>图</w:t>
        </w:r>
        <w:r>
          <w:t xml:space="preserve">3- </w:t>
        </w:r>
        <w:r>
          <w:fldChar w:fldCharType="begin"/>
        </w:r>
        <w:r>
          <w:instrText xml:space="preserve"> SEQ </w:instrText>
        </w:r>
        <w:r>
          <w:instrText>图</w:instrText>
        </w:r>
        <w:r>
          <w:instrText xml:space="preserve">3- \* ARABIC </w:instrText>
        </w:r>
      </w:ins>
      <w:r>
        <w:fldChar w:fldCharType="separate"/>
      </w:r>
      <w:ins w:id="1269" w:author="微软用户" w:date="2014-07-21T17:03:00Z">
        <w:r w:rsidR="003202FC">
          <w:rPr>
            <w:noProof/>
          </w:rPr>
          <w:t>48</w:t>
        </w:r>
      </w:ins>
      <w:ins w:id="1270" w:author="微软用户" w:date="2014-07-21T16:34:00Z">
        <w:r>
          <w:fldChar w:fldCharType="end"/>
        </w:r>
      </w:ins>
      <w:bookmarkEnd w:id="1267"/>
      <w:del w:id="1271" w:author="微软用户" w:date="2014-07-21T16:34:00Z">
        <w:r w:rsidR="00E515B9" w:rsidRPr="00EA19F6" w:rsidDel="006F237A">
          <w:rPr>
            <w:rFonts w:ascii="Times New Roman" w:hAnsi="Times New Roman"/>
            <w:sz w:val="21"/>
            <w:szCs w:val="21"/>
          </w:rPr>
          <w:delText>图</w:delText>
        </w:r>
        <w:r w:rsidR="00E515B9" w:rsidRPr="00EA19F6" w:rsidDel="006F237A">
          <w:rPr>
            <w:rFonts w:ascii="Times New Roman" w:hAnsi="Times New Roman"/>
            <w:sz w:val="21"/>
            <w:szCs w:val="21"/>
          </w:rPr>
          <w:delText>3.4</w:delText>
        </w:r>
        <w:r w:rsidR="000100F7" w:rsidDel="006F237A">
          <w:rPr>
            <w:rFonts w:ascii="Times New Roman" w:hAnsi="Times New Roman"/>
            <w:sz w:val="21"/>
            <w:szCs w:val="21"/>
          </w:rPr>
          <w:delText>5</w:delText>
        </w:r>
        <w:r w:rsidR="00E515B9" w:rsidRPr="00EA19F6" w:rsidDel="006F237A">
          <w:rPr>
            <w:rFonts w:ascii="Times New Roman" w:hAnsi="Times New Roman"/>
            <w:sz w:val="21"/>
            <w:szCs w:val="21"/>
          </w:rPr>
          <w:delText xml:space="preserve"> </w:delText>
        </w:r>
      </w:del>
      <w:r w:rsidR="00E515B9" w:rsidRPr="00EA19F6">
        <w:rPr>
          <w:rFonts w:ascii="Times New Roman" w:hAnsi="Times New Roman"/>
          <w:sz w:val="21"/>
          <w:szCs w:val="21"/>
        </w:rPr>
        <w:t>周计划合并界面</w:t>
      </w:r>
    </w:p>
    <w:p w:rsidR="008D683B" w:rsidRPr="00A9136E" w:rsidRDefault="00DA045D" w:rsidP="00A9136E">
      <w:pPr>
        <w:pStyle w:val="af7"/>
        <w:spacing w:afterLines="0" w:line="360" w:lineRule="auto"/>
        <w:ind w:firstLine="420"/>
        <w:jc w:val="both"/>
        <w:rPr>
          <w:rFonts w:ascii="Times New Roman" w:eastAsia="宋体" w:hAnsi="Times New Roman"/>
          <w:sz w:val="24"/>
          <w:szCs w:val="20"/>
        </w:rPr>
      </w:pPr>
      <w:r w:rsidRPr="00A9136E">
        <w:rPr>
          <w:rFonts w:ascii="Times New Roman" w:eastAsia="宋体" w:hAnsi="Times New Roman"/>
          <w:sz w:val="24"/>
          <w:szCs w:val="20"/>
        </w:rPr>
        <w:t>计划发布之后，</w:t>
      </w:r>
      <w:r w:rsidR="00573BAB" w:rsidRPr="00A9136E">
        <w:rPr>
          <w:rFonts w:ascii="Times New Roman" w:eastAsia="宋体" w:hAnsi="Times New Roman"/>
          <w:sz w:val="24"/>
          <w:szCs w:val="20"/>
        </w:rPr>
        <w:t>系统自动形成</w:t>
      </w:r>
      <w:r w:rsidRPr="00A9136E">
        <w:rPr>
          <w:rFonts w:ascii="Times New Roman" w:eastAsia="宋体" w:hAnsi="Times New Roman"/>
          <w:sz w:val="24"/>
          <w:szCs w:val="20"/>
        </w:rPr>
        <w:t>一个</w:t>
      </w:r>
      <w:r w:rsidR="00152F16" w:rsidRPr="00A9136E">
        <w:rPr>
          <w:rFonts w:ascii="Times New Roman" w:eastAsia="宋体" w:hAnsi="Times New Roman"/>
          <w:sz w:val="24"/>
          <w:szCs w:val="20"/>
        </w:rPr>
        <w:t>行车</w:t>
      </w:r>
      <w:r w:rsidRPr="00A9136E">
        <w:rPr>
          <w:rFonts w:ascii="Times New Roman" w:eastAsia="宋体" w:hAnsi="Times New Roman"/>
          <w:sz w:val="24"/>
          <w:szCs w:val="20"/>
        </w:rPr>
        <w:t>通告，所有的</w:t>
      </w:r>
      <w:r w:rsidR="009D0700" w:rsidRPr="00A9136E">
        <w:rPr>
          <w:rFonts w:ascii="Times New Roman" w:eastAsia="宋体" w:hAnsi="Times New Roman"/>
          <w:sz w:val="24"/>
          <w:szCs w:val="20"/>
        </w:rPr>
        <w:t>用户</w:t>
      </w:r>
      <w:r w:rsidRPr="00A9136E">
        <w:rPr>
          <w:rFonts w:ascii="Times New Roman" w:eastAsia="宋体" w:hAnsi="Times New Roman"/>
          <w:sz w:val="24"/>
          <w:szCs w:val="20"/>
        </w:rPr>
        <w:t>都可以</w:t>
      </w:r>
      <w:r w:rsidR="00152F16" w:rsidRPr="00A9136E">
        <w:rPr>
          <w:rFonts w:ascii="Times New Roman" w:eastAsia="宋体" w:hAnsi="Times New Roman"/>
          <w:sz w:val="24"/>
          <w:szCs w:val="20"/>
        </w:rPr>
        <w:t>查看</w:t>
      </w:r>
      <w:r w:rsidRPr="00A9136E">
        <w:rPr>
          <w:rFonts w:ascii="Times New Roman" w:eastAsia="宋体" w:hAnsi="Times New Roman"/>
          <w:sz w:val="24"/>
          <w:szCs w:val="20"/>
        </w:rPr>
        <w:t>该</w:t>
      </w:r>
      <w:r w:rsidR="00152F16" w:rsidRPr="00A9136E">
        <w:rPr>
          <w:rFonts w:ascii="Times New Roman" w:eastAsia="宋体" w:hAnsi="Times New Roman"/>
          <w:sz w:val="24"/>
          <w:szCs w:val="20"/>
        </w:rPr>
        <w:t>行车</w:t>
      </w:r>
      <w:r w:rsidRPr="00A9136E">
        <w:rPr>
          <w:rFonts w:ascii="Times New Roman" w:eastAsia="宋体" w:hAnsi="Times New Roman"/>
          <w:sz w:val="24"/>
          <w:szCs w:val="20"/>
        </w:rPr>
        <w:t>通告的基本信息和</w:t>
      </w:r>
      <w:r w:rsidR="00321EDC" w:rsidRPr="00A9136E">
        <w:rPr>
          <w:rFonts w:ascii="Times New Roman" w:eastAsia="宋体" w:hAnsi="Times New Roman"/>
          <w:sz w:val="24"/>
          <w:szCs w:val="20"/>
        </w:rPr>
        <w:t>包含的施工</w:t>
      </w:r>
      <w:r w:rsidRPr="00A9136E">
        <w:rPr>
          <w:rFonts w:ascii="Times New Roman" w:eastAsia="宋体" w:hAnsi="Times New Roman"/>
          <w:sz w:val="24"/>
          <w:szCs w:val="20"/>
        </w:rPr>
        <w:t>计划</w:t>
      </w:r>
      <w:r w:rsidR="00321EDC" w:rsidRPr="00A9136E">
        <w:rPr>
          <w:rFonts w:ascii="Times New Roman" w:eastAsia="宋体" w:hAnsi="Times New Roman"/>
          <w:sz w:val="24"/>
          <w:szCs w:val="20"/>
        </w:rPr>
        <w:t>信息</w:t>
      </w:r>
      <w:r w:rsidRPr="00A9136E">
        <w:rPr>
          <w:rFonts w:ascii="Times New Roman" w:eastAsia="宋体" w:hAnsi="Times New Roman"/>
          <w:sz w:val="24"/>
          <w:szCs w:val="20"/>
        </w:rPr>
        <w:t>。</w:t>
      </w:r>
    </w:p>
    <w:p w:rsidR="00C267A6" w:rsidRDefault="00987779" w:rsidP="00987779">
      <w:pPr>
        <w:pStyle w:val="2"/>
        <w:rPr>
          <w:ins w:id="1272" w:author="微软用户" w:date="2014-07-21T14:31:00Z"/>
          <w:rFonts w:ascii="Times New Roman" w:hAnsi="Times New Roman"/>
        </w:rPr>
      </w:pPr>
      <w:bookmarkStart w:id="1273" w:name="_Toc374089123"/>
      <w:bookmarkStart w:id="1274" w:name="_Toc374623971"/>
      <w:bookmarkStart w:id="1275" w:name="_Toc374624505"/>
      <w:bookmarkStart w:id="1276" w:name="_Toc393727854"/>
      <w:r w:rsidRPr="00EA19F6">
        <w:rPr>
          <w:rFonts w:ascii="Times New Roman" w:hAnsi="Times New Roman"/>
        </w:rPr>
        <w:t>停送电</w:t>
      </w:r>
      <w:bookmarkEnd w:id="1273"/>
      <w:bookmarkEnd w:id="1274"/>
      <w:bookmarkEnd w:id="1275"/>
      <w:bookmarkEnd w:id="1276"/>
    </w:p>
    <w:p w:rsidR="00174E8E" w:rsidRPr="006D665F" w:rsidRDefault="00174E8E" w:rsidP="006D665F">
      <w:pPr>
        <w:pStyle w:val="af7"/>
        <w:spacing w:afterLines="0" w:line="360" w:lineRule="auto"/>
        <w:ind w:firstLine="420"/>
        <w:jc w:val="both"/>
        <w:rPr>
          <w:ins w:id="1277" w:author="微软用户" w:date="2014-07-21T14:33:00Z"/>
          <w:rFonts w:ascii="Times New Roman" w:eastAsia="宋体" w:hAnsi="Times New Roman"/>
          <w:sz w:val="24"/>
          <w:szCs w:val="20"/>
          <w:rPrChange w:id="1278" w:author="微软用户" w:date="2014-07-21T17:26:00Z">
            <w:rPr>
              <w:ins w:id="1279" w:author="微软用户" w:date="2014-07-21T14:33:00Z"/>
              <w:rFonts w:ascii="Times New Roman" w:hAnsi="Times New Roman"/>
              <w:sz w:val="24"/>
            </w:rPr>
          </w:rPrChange>
        </w:rPr>
        <w:pPrChange w:id="1280" w:author="微软用户" w:date="2014-07-21T17:26:00Z">
          <w:pPr>
            <w:pStyle w:val="2"/>
          </w:pPr>
        </w:pPrChange>
      </w:pPr>
      <w:ins w:id="1281" w:author="微软用户" w:date="2014-07-21T14:32:00Z">
        <w:r w:rsidRPr="00174E8E">
          <w:rPr>
            <w:rFonts w:ascii="Times New Roman" w:eastAsia="宋体" w:hAnsi="Times New Roman" w:hint="eastAsia"/>
            <w:sz w:val="24"/>
            <w:szCs w:val="20"/>
            <w:rPrChange w:id="1282" w:author="微软用户" w:date="2014-07-21T14:32:00Z">
              <w:rPr>
                <w:rFonts w:hint="eastAsia"/>
                <w:b w:val="0"/>
              </w:rPr>
            </w:rPrChange>
          </w:rPr>
          <w:t>停送电通知单可由行调或厂调发起，且各自流程有所不同。</w:t>
        </w:r>
      </w:ins>
    </w:p>
    <w:p w:rsidR="00174E8E" w:rsidRPr="006D665F" w:rsidRDefault="00174E8E">
      <w:pPr>
        <w:pStyle w:val="3"/>
        <w:rPr>
          <w:ins w:id="1283" w:author="微软用户" w:date="2014-07-21T14:32:00Z"/>
        </w:rPr>
        <w:pPrChange w:id="1284" w:author="微软用户" w:date="2014-07-21T14:33:00Z">
          <w:pPr>
            <w:pStyle w:val="2"/>
          </w:pPr>
        </w:pPrChange>
      </w:pPr>
      <w:bookmarkStart w:id="1285" w:name="_Toc393727855"/>
      <w:ins w:id="1286" w:author="微软用户" w:date="2014-07-21T14:33:00Z">
        <w:r>
          <w:rPr>
            <w:rFonts w:eastAsia="宋体" w:hint="eastAsia"/>
          </w:rPr>
          <w:t>正线接触网停送电流程</w:t>
        </w:r>
      </w:ins>
      <w:bookmarkEnd w:id="1285"/>
    </w:p>
    <w:p w:rsidR="00174E8E" w:rsidRPr="006D665F" w:rsidDel="00174E8E" w:rsidRDefault="00174E8E" w:rsidP="006D665F">
      <w:pPr>
        <w:ind w:firstLine="420"/>
        <w:rPr>
          <w:del w:id="1287" w:author="微软用户" w:date="2014-07-21T14:32:00Z"/>
          <w:sz w:val="24"/>
          <w:rPrChange w:id="1288" w:author="微软用户" w:date="2014-07-21T17:26:00Z">
            <w:rPr>
              <w:del w:id="1289" w:author="微软用户" w:date="2014-07-21T14:32:00Z"/>
              <w:rFonts w:ascii="Times New Roman" w:hAnsi="Times New Roman"/>
            </w:rPr>
          </w:rPrChange>
        </w:rPr>
        <w:pPrChange w:id="1290" w:author="微软用户" w:date="2014-07-21T17:26:00Z">
          <w:pPr>
            <w:pStyle w:val="2"/>
          </w:pPr>
        </w:pPrChange>
      </w:pPr>
      <w:ins w:id="1291" w:author="微软用户" w:date="2014-07-21T14:32:00Z">
        <w:r w:rsidRPr="006D665F">
          <w:rPr>
            <w:rFonts w:hint="eastAsia"/>
            <w:sz w:val="24"/>
            <w:rPrChange w:id="1292" w:author="微软用户" w:date="2014-07-21T17:26:00Z">
              <w:rPr>
                <w:rFonts w:ascii="Times New Roman" w:hAnsi="Times New Roman" w:hint="eastAsia"/>
                <w:b w:val="0"/>
                <w:sz w:val="24"/>
              </w:rPr>
            </w:rPrChange>
          </w:rPr>
          <w:t>行调</w:t>
        </w:r>
      </w:ins>
      <w:ins w:id="1293" w:author="微软用户" w:date="2014-07-21T14:33:00Z">
        <w:r w:rsidRPr="006D665F">
          <w:rPr>
            <w:rFonts w:hint="eastAsia"/>
            <w:sz w:val="24"/>
            <w:rPrChange w:id="1294" w:author="微软用户" w:date="2014-07-21T17:26:00Z">
              <w:rPr>
                <w:rFonts w:ascii="Times New Roman" w:hAnsi="Times New Roman" w:hint="eastAsia"/>
                <w:b w:val="0"/>
                <w:sz w:val="24"/>
              </w:rPr>
            </w:rPrChange>
          </w:rPr>
          <w:t>发起</w:t>
        </w:r>
      </w:ins>
    </w:p>
    <w:p w:rsidR="00174E8E" w:rsidRDefault="00987779" w:rsidP="006D665F">
      <w:pPr>
        <w:pStyle w:val="af7"/>
        <w:spacing w:afterLines="0" w:line="360" w:lineRule="auto"/>
        <w:ind w:firstLine="420"/>
        <w:jc w:val="both"/>
        <w:rPr>
          <w:ins w:id="1295" w:author="微软用户" w:date="2014-07-21T14:33:00Z"/>
          <w:rFonts w:ascii="Times New Roman" w:eastAsia="宋体" w:hAnsi="Times New Roman"/>
          <w:sz w:val="24"/>
          <w:szCs w:val="20"/>
        </w:rPr>
        <w:pPrChange w:id="1296" w:author="微软用户" w:date="2014-07-21T17:26:00Z">
          <w:pPr>
            <w:pStyle w:val="af7"/>
            <w:spacing w:afterLines="0" w:line="360" w:lineRule="auto"/>
            <w:ind w:firstLine="420"/>
            <w:jc w:val="both"/>
          </w:pPr>
        </w:pPrChange>
      </w:pPr>
      <w:r w:rsidRPr="00A9136E">
        <w:rPr>
          <w:rFonts w:ascii="Times New Roman" w:eastAsia="宋体" w:hAnsi="Times New Roman"/>
          <w:sz w:val="24"/>
          <w:szCs w:val="20"/>
        </w:rPr>
        <w:t>停送电</w:t>
      </w:r>
      <w:ins w:id="1297" w:author="微软用户" w:date="2014-07-21T14:33:00Z">
        <w:r w:rsidR="00174E8E">
          <w:rPr>
            <w:rFonts w:ascii="Times New Roman" w:eastAsia="宋体" w:hAnsi="Times New Roman" w:hint="eastAsia"/>
            <w:sz w:val="24"/>
            <w:szCs w:val="20"/>
          </w:rPr>
          <w:t>通知单</w:t>
        </w:r>
      </w:ins>
      <w:r w:rsidRPr="00A9136E">
        <w:rPr>
          <w:rFonts w:ascii="Times New Roman" w:eastAsia="宋体" w:hAnsi="Times New Roman"/>
          <w:sz w:val="24"/>
          <w:szCs w:val="20"/>
        </w:rPr>
        <w:t>的流程为：行调（创建通知单）</w:t>
      </w:r>
      <w:r w:rsidRPr="00A9136E">
        <w:rPr>
          <w:rFonts w:ascii="Times New Roman" w:eastAsia="宋体" w:hAnsi="Times New Roman"/>
          <w:sz w:val="24"/>
          <w:szCs w:val="20"/>
        </w:rPr>
        <w:t>→</w:t>
      </w:r>
      <w:r w:rsidRPr="00A9136E">
        <w:rPr>
          <w:rFonts w:ascii="Times New Roman" w:eastAsia="宋体" w:hAnsi="Times New Roman"/>
          <w:sz w:val="24"/>
          <w:szCs w:val="20"/>
        </w:rPr>
        <w:t>电调（确认）</w:t>
      </w:r>
      <w:r w:rsidRPr="00A9136E">
        <w:rPr>
          <w:rFonts w:ascii="Times New Roman" w:eastAsia="宋体" w:hAnsi="Times New Roman"/>
          <w:sz w:val="24"/>
          <w:szCs w:val="20"/>
        </w:rPr>
        <w:t>→</w:t>
      </w:r>
      <w:r w:rsidRPr="00A9136E">
        <w:rPr>
          <w:rFonts w:ascii="Times New Roman" w:eastAsia="宋体" w:hAnsi="Times New Roman"/>
          <w:sz w:val="24"/>
          <w:szCs w:val="20"/>
        </w:rPr>
        <w:t>主任</w:t>
      </w:r>
      <w:r w:rsidR="00885CA7" w:rsidRPr="00A9136E">
        <w:rPr>
          <w:rFonts w:ascii="Times New Roman" w:eastAsia="宋体" w:hAnsi="Times New Roman"/>
          <w:sz w:val="24"/>
          <w:szCs w:val="20"/>
        </w:rPr>
        <w:t>调度</w:t>
      </w:r>
      <w:r w:rsidRPr="00A9136E">
        <w:rPr>
          <w:rFonts w:ascii="Times New Roman" w:eastAsia="宋体" w:hAnsi="Times New Roman"/>
          <w:sz w:val="24"/>
          <w:szCs w:val="20"/>
        </w:rPr>
        <w:t>（审批）</w:t>
      </w:r>
      <w:r w:rsidRPr="00A9136E">
        <w:rPr>
          <w:rFonts w:ascii="Times New Roman" w:eastAsia="宋体" w:hAnsi="Times New Roman"/>
          <w:sz w:val="24"/>
          <w:szCs w:val="20"/>
        </w:rPr>
        <w:t>→</w:t>
      </w:r>
      <w:r w:rsidRPr="00A9136E">
        <w:rPr>
          <w:rFonts w:ascii="Times New Roman" w:eastAsia="宋体" w:hAnsi="Times New Roman"/>
          <w:sz w:val="24"/>
          <w:szCs w:val="20"/>
        </w:rPr>
        <w:t>电调（执行）</w:t>
      </w:r>
      <w:r w:rsidRPr="00A9136E">
        <w:rPr>
          <w:rFonts w:ascii="Times New Roman" w:eastAsia="宋体" w:hAnsi="Times New Roman"/>
          <w:sz w:val="24"/>
          <w:szCs w:val="20"/>
        </w:rPr>
        <w:t>→</w:t>
      </w:r>
      <w:r w:rsidRPr="00A9136E">
        <w:rPr>
          <w:rFonts w:ascii="Times New Roman" w:eastAsia="宋体" w:hAnsi="Times New Roman"/>
          <w:sz w:val="24"/>
          <w:szCs w:val="20"/>
        </w:rPr>
        <w:t>行调（发布）</w:t>
      </w:r>
      <w:r w:rsidRPr="00A9136E">
        <w:rPr>
          <w:rFonts w:ascii="Times New Roman" w:eastAsia="宋体" w:hAnsi="Times New Roman"/>
          <w:sz w:val="24"/>
          <w:szCs w:val="20"/>
        </w:rPr>
        <w:t>→</w:t>
      </w:r>
      <w:r w:rsidRPr="00A9136E">
        <w:rPr>
          <w:rFonts w:ascii="Times New Roman" w:eastAsia="宋体" w:hAnsi="Times New Roman"/>
          <w:sz w:val="24"/>
          <w:szCs w:val="20"/>
        </w:rPr>
        <w:t>受令处所行值（反馈）</w:t>
      </w:r>
      <w:ins w:id="1298" w:author="微软用户" w:date="2014-07-21T14:33:00Z">
        <w:r w:rsidR="00174E8E">
          <w:rPr>
            <w:rFonts w:ascii="Times New Roman" w:eastAsia="宋体" w:hAnsi="Times New Roman" w:hint="eastAsia"/>
            <w:sz w:val="24"/>
            <w:szCs w:val="20"/>
          </w:rPr>
          <w:t>，详见</w:t>
        </w:r>
      </w:ins>
      <w:ins w:id="1299" w:author="微软用户" w:date="2014-07-21T16:35: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w:instrText>
        </w:r>
        <w:r w:rsidR="006F237A">
          <w:rPr>
            <w:rFonts w:ascii="Times New Roman" w:eastAsia="宋体" w:hAnsi="Times New Roman" w:hint="eastAsia"/>
            <w:sz w:val="24"/>
            <w:szCs w:val="20"/>
          </w:rPr>
          <w:instrText>REF _Ref393723880 \h</w:instrText>
        </w:r>
        <w:r w:rsidR="006F237A">
          <w:rPr>
            <w:rFonts w:ascii="Times New Roman" w:eastAsia="宋体" w:hAnsi="Times New Roman"/>
            <w:sz w:val="24"/>
            <w:szCs w:val="20"/>
          </w:rPr>
          <w:instrText xml:space="preserve">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300" w:author="微软用户" w:date="2014-07-21T16:35:00Z">
        <w:r w:rsidR="006F237A" w:rsidRPr="00ED264E">
          <w:rPr>
            <w:rFonts w:ascii="Times New Roman" w:eastAsia="宋体" w:hAnsi="Times New Roman" w:hint="eastAsia"/>
            <w:sz w:val="24"/>
            <w:szCs w:val="20"/>
            <w:rPrChange w:id="1301" w:author="微软用户" w:date="2014-07-21T17:07:00Z">
              <w:rPr>
                <w:rFonts w:hint="eastAsia"/>
              </w:rPr>
            </w:rPrChange>
          </w:rPr>
          <w:t>图</w:t>
        </w:r>
        <w:r w:rsidR="006F237A" w:rsidRPr="00ED264E">
          <w:rPr>
            <w:rFonts w:ascii="Times New Roman" w:eastAsia="宋体" w:hAnsi="Times New Roman"/>
            <w:sz w:val="24"/>
            <w:szCs w:val="20"/>
            <w:rPrChange w:id="1302" w:author="微软用户" w:date="2014-07-21T17:07:00Z">
              <w:rPr/>
            </w:rPrChange>
          </w:rPr>
          <w:t>3- 49</w:t>
        </w:r>
        <w:r w:rsidR="006F237A">
          <w:rPr>
            <w:rFonts w:ascii="Times New Roman" w:eastAsia="宋体" w:hAnsi="Times New Roman"/>
            <w:sz w:val="24"/>
            <w:szCs w:val="20"/>
          </w:rPr>
          <w:fldChar w:fldCharType="end"/>
        </w:r>
      </w:ins>
      <w:ins w:id="1303" w:author="微软用户" w:date="2014-07-21T14:33:00Z">
        <w:r w:rsidR="00174E8E">
          <w:rPr>
            <w:rFonts w:ascii="Times New Roman" w:eastAsia="宋体" w:hAnsi="Times New Roman" w:hint="eastAsia"/>
            <w:sz w:val="24"/>
            <w:szCs w:val="20"/>
          </w:rPr>
          <w:t>：</w:t>
        </w:r>
      </w:ins>
    </w:p>
    <w:p w:rsidR="006F237A" w:rsidRDefault="00174E8E">
      <w:pPr>
        <w:pStyle w:val="af7"/>
        <w:spacing w:afterLines="0" w:line="360" w:lineRule="auto"/>
        <w:rPr>
          <w:ins w:id="1304" w:author="微软用户" w:date="2014-07-21T16:35:00Z"/>
          <w:rFonts w:ascii="Times New Roman" w:eastAsia="宋体" w:hAnsi="Times New Roman"/>
          <w:sz w:val="24"/>
          <w:szCs w:val="20"/>
        </w:rPr>
        <w:pPrChange w:id="1305" w:author="微软用户" w:date="2014-07-21T16:04:00Z">
          <w:pPr>
            <w:pStyle w:val="af7"/>
            <w:spacing w:afterLines="0" w:line="360" w:lineRule="auto"/>
            <w:ind w:firstLine="420"/>
            <w:jc w:val="both"/>
          </w:pPr>
        </w:pPrChange>
      </w:pPr>
      <w:ins w:id="1306" w:author="微软用户" w:date="2014-07-21T14:34:00Z">
        <w:r>
          <w:rPr>
            <w:noProof/>
            <w:sz w:val="24"/>
            <w:rPrChange w:id="1307">
              <w:rPr>
                <w:noProof/>
              </w:rPr>
            </w:rPrChange>
          </w:rPr>
          <w:lastRenderedPageBreak/>
          <w:drawing>
            <wp:inline distT="0" distB="0" distL="0" distR="0">
              <wp:extent cx="3619500" cy="4274820"/>
              <wp:effectExtent l="19050" t="0" r="0" b="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srcRect/>
                      <a:stretch>
                        <a:fillRect/>
                      </a:stretch>
                    </pic:blipFill>
                    <pic:spPr bwMode="auto">
                      <a:xfrm>
                        <a:off x="0" y="0"/>
                        <a:ext cx="3619500" cy="4274820"/>
                      </a:xfrm>
                      <a:prstGeom prst="rect">
                        <a:avLst/>
                      </a:prstGeom>
                      <a:noFill/>
                      <a:ln w="9525">
                        <a:noFill/>
                        <a:miter lim="800000"/>
                        <a:headEnd/>
                        <a:tailEnd/>
                      </a:ln>
                    </pic:spPr>
                  </pic:pic>
                </a:graphicData>
              </a:graphic>
            </wp:inline>
          </w:drawing>
        </w:r>
      </w:ins>
    </w:p>
    <w:p w:rsidR="00174E8E" w:rsidRPr="006D665F" w:rsidRDefault="006F237A">
      <w:pPr>
        <w:pStyle w:val="af8"/>
        <w:jc w:val="center"/>
        <w:rPr>
          <w:rFonts w:ascii="Times New Roman" w:eastAsia="宋体" w:hAnsi="Times New Roman"/>
          <w:sz w:val="24"/>
        </w:rPr>
        <w:pPrChange w:id="1308" w:author="微软用户" w:date="2014-07-21T17:07:00Z">
          <w:pPr>
            <w:pStyle w:val="af7"/>
            <w:spacing w:afterLines="0" w:line="360" w:lineRule="auto"/>
            <w:ind w:firstLine="420"/>
            <w:jc w:val="both"/>
          </w:pPr>
        </w:pPrChange>
      </w:pPr>
      <w:bookmarkStart w:id="1309" w:name="_Ref393723880"/>
      <w:ins w:id="1310" w:author="微软用户" w:date="2014-07-21T16:35: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311" w:author="微软用户" w:date="2014-07-21T17:03:00Z">
        <w:r w:rsidR="003202FC">
          <w:rPr>
            <w:noProof/>
          </w:rPr>
          <w:t>49</w:t>
        </w:r>
      </w:ins>
      <w:ins w:id="1312" w:author="微软用户" w:date="2014-07-21T16:35:00Z">
        <w:r>
          <w:fldChar w:fldCharType="end"/>
        </w:r>
        <w:bookmarkEnd w:id="1309"/>
        <w:r>
          <w:rPr>
            <w:rFonts w:hint="eastAsia"/>
          </w:rPr>
          <w:t>正线接触网停送电通知单</w:t>
        </w:r>
      </w:ins>
      <w:del w:id="1313" w:author="微软用户" w:date="2014-07-21T14:33:00Z">
        <w:r w:rsidR="00EE6FE5" w:rsidRPr="00A9136E" w:rsidDel="00174E8E">
          <w:rPr>
            <w:rFonts w:ascii="Times New Roman" w:eastAsia="宋体" w:hAnsi="Times New Roman"/>
            <w:sz w:val="24"/>
          </w:rPr>
          <w:delText>。</w:delText>
        </w:r>
      </w:del>
    </w:p>
    <w:p w:rsidR="00EE6FE5" w:rsidRPr="00EA19F6" w:rsidRDefault="00316B2B">
      <w:pPr>
        <w:pStyle w:val="4"/>
        <w:pPrChange w:id="1314" w:author="微软用户" w:date="2014-07-21T14:34:00Z">
          <w:pPr>
            <w:pStyle w:val="3"/>
          </w:pPr>
        </w:pPrChange>
      </w:pPr>
      <w:bookmarkStart w:id="1315" w:name="_Toc374089124"/>
      <w:bookmarkStart w:id="1316" w:name="_Toc374623972"/>
      <w:bookmarkStart w:id="1317" w:name="_Toc374624506"/>
      <w:r w:rsidRPr="00EA19F6">
        <w:t>创建停送电通知单</w:t>
      </w:r>
      <w:bookmarkEnd w:id="1315"/>
      <w:bookmarkEnd w:id="1316"/>
      <w:bookmarkEnd w:id="1317"/>
    </w:p>
    <w:p w:rsidR="00316B2B" w:rsidDel="0049144E" w:rsidRDefault="00316B2B">
      <w:pPr>
        <w:pStyle w:val="af7"/>
        <w:spacing w:afterLines="0" w:line="360" w:lineRule="auto"/>
        <w:ind w:firstLine="420"/>
        <w:jc w:val="both"/>
        <w:rPr>
          <w:del w:id="1318" w:author="微软用户" w:date="2014-07-21T14:49:00Z"/>
          <w:sz w:val="24"/>
        </w:rPr>
        <w:pPrChange w:id="1319" w:author="微软用户" w:date="2014-07-21T14:49:00Z">
          <w:pPr>
            <w:pStyle w:val="ae"/>
            <w:ind w:firstLineChars="0" w:firstLine="0"/>
            <w:jc w:val="center"/>
          </w:pPr>
        </w:pPrChange>
      </w:pPr>
      <w:r w:rsidRPr="00A9136E">
        <w:rPr>
          <w:rFonts w:ascii="Times New Roman" w:eastAsia="宋体" w:hAnsi="Times New Roman"/>
          <w:sz w:val="24"/>
          <w:szCs w:val="20"/>
        </w:rPr>
        <w:t>停送电通知单由行调创建，行调填写</w:t>
      </w:r>
      <w:r w:rsidR="00977887" w:rsidRPr="00A9136E">
        <w:rPr>
          <w:rFonts w:ascii="Times New Roman" w:eastAsia="宋体" w:hAnsi="Times New Roman"/>
          <w:sz w:val="24"/>
          <w:szCs w:val="20"/>
        </w:rPr>
        <w:t>相关信息</w:t>
      </w:r>
      <w:r w:rsidRPr="00A9136E">
        <w:rPr>
          <w:rFonts w:ascii="Times New Roman" w:eastAsia="宋体" w:hAnsi="Times New Roman"/>
          <w:sz w:val="24"/>
          <w:szCs w:val="20"/>
        </w:rPr>
        <w:t>，</w:t>
      </w:r>
      <w:r w:rsidR="00977887" w:rsidRPr="00A9136E">
        <w:rPr>
          <w:rFonts w:ascii="Times New Roman" w:eastAsia="宋体" w:hAnsi="Times New Roman"/>
          <w:sz w:val="24"/>
          <w:szCs w:val="20"/>
        </w:rPr>
        <w:t>如</w:t>
      </w:r>
      <w:ins w:id="1320" w:author="微软用户" w:date="2014-07-21T16:36:00Z">
        <w:r w:rsidR="006F237A">
          <w:rPr>
            <w:sz w:val="24"/>
          </w:rPr>
          <w:fldChar w:fldCharType="begin"/>
        </w:r>
        <w:r w:rsidR="006F237A">
          <w:rPr>
            <w:rFonts w:ascii="Times New Roman" w:eastAsia="宋体" w:hAnsi="Times New Roman"/>
            <w:sz w:val="24"/>
            <w:szCs w:val="20"/>
          </w:rPr>
          <w:instrText xml:space="preserve"> REF _Ref393723898 \h </w:instrText>
        </w:r>
      </w:ins>
      <w:r w:rsidR="00ED264E">
        <w:rPr>
          <w:rFonts w:ascii="Times New Roman" w:eastAsia="宋体" w:hAnsi="Times New Roman"/>
          <w:sz w:val="24"/>
          <w:szCs w:val="20"/>
        </w:rPr>
        <w:instrText xml:space="preserve"> \* MERGEFORMAT </w:instrText>
      </w:r>
      <w:r w:rsidR="006F237A">
        <w:rPr>
          <w:sz w:val="24"/>
        </w:rPr>
      </w:r>
      <w:r w:rsidR="006F237A">
        <w:rPr>
          <w:sz w:val="24"/>
        </w:rPr>
        <w:fldChar w:fldCharType="separate"/>
      </w:r>
      <w:ins w:id="1321" w:author="微软用户" w:date="2014-07-21T16:36:00Z">
        <w:r w:rsidR="006F237A" w:rsidRPr="00ED264E">
          <w:rPr>
            <w:rFonts w:hint="eastAsia"/>
            <w:sz w:val="24"/>
            <w:rPrChange w:id="1322" w:author="微软用户" w:date="2014-07-21T17:07:00Z">
              <w:rPr>
                <w:rFonts w:hint="eastAsia"/>
              </w:rPr>
            </w:rPrChange>
          </w:rPr>
          <w:t>图</w:t>
        </w:r>
        <w:r w:rsidR="006F237A" w:rsidRPr="00ED264E">
          <w:rPr>
            <w:sz w:val="24"/>
            <w:rPrChange w:id="1323" w:author="微软用户" w:date="2014-07-21T17:07:00Z">
              <w:rPr/>
            </w:rPrChange>
          </w:rPr>
          <w:t>3- 50</w:t>
        </w:r>
        <w:r w:rsidR="006F237A">
          <w:rPr>
            <w:sz w:val="24"/>
          </w:rPr>
          <w:fldChar w:fldCharType="end"/>
        </w:r>
      </w:ins>
      <w:del w:id="1324" w:author="微软用户" w:date="2014-07-21T16:36:00Z">
        <w:r w:rsidRPr="00A9136E" w:rsidDel="006F237A">
          <w:rPr>
            <w:rFonts w:ascii="Times New Roman" w:eastAsia="宋体" w:hAnsi="Times New Roman"/>
            <w:sz w:val="24"/>
            <w:szCs w:val="20"/>
          </w:rPr>
          <w:delText>图</w:delText>
        </w:r>
        <w:r w:rsidRPr="00A9136E" w:rsidDel="006F237A">
          <w:rPr>
            <w:rFonts w:ascii="Times New Roman" w:eastAsia="宋体" w:hAnsi="Times New Roman"/>
            <w:sz w:val="24"/>
            <w:szCs w:val="20"/>
          </w:rPr>
          <w:delText>3.</w:delText>
        </w:r>
        <w:r w:rsidR="00E515B9" w:rsidRPr="00A9136E" w:rsidDel="006F237A">
          <w:rPr>
            <w:rFonts w:ascii="Times New Roman" w:eastAsia="宋体" w:hAnsi="Times New Roman"/>
            <w:sz w:val="24"/>
            <w:szCs w:val="20"/>
          </w:rPr>
          <w:delText>4</w:delText>
        </w:r>
        <w:r w:rsidR="00447A61" w:rsidDel="006F237A">
          <w:rPr>
            <w:rFonts w:ascii="Times New Roman" w:eastAsia="宋体" w:hAnsi="Times New Roman"/>
            <w:sz w:val="24"/>
            <w:szCs w:val="20"/>
          </w:rPr>
          <w:delText>6</w:delText>
        </w:r>
      </w:del>
      <w:r w:rsidR="00977887" w:rsidRPr="00A9136E">
        <w:rPr>
          <w:rFonts w:ascii="Times New Roman" w:eastAsia="宋体" w:hAnsi="Times New Roman"/>
          <w:sz w:val="24"/>
          <w:szCs w:val="20"/>
        </w:rPr>
        <w:t>所示。</w:t>
      </w:r>
    </w:p>
    <w:p w:rsidR="00316B2B" w:rsidRPr="0049144E" w:rsidRDefault="0049144E">
      <w:pPr>
        <w:pStyle w:val="af7"/>
        <w:spacing w:afterLines="0" w:line="360" w:lineRule="auto"/>
        <w:ind w:firstLine="420"/>
        <w:jc w:val="both"/>
        <w:rPr>
          <w:sz w:val="24"/>
          <w:rPrChange w:id="1325" w:author="微软用户" w:date="2014-07-21T14:49:00Z">
            <w:rPr/>
          </w:rPrChange>
        </w:rPr>
        <w:pPrChange w:id="1326" w:author="微软用户" w:date="2014-07-21T14:49:00Z">
          <w:pPr>
            <w:pStyle w:val="ae"/>
            <w:ind w:firstLineChars="0" w:firstLine="0"/>
            <w:jc w:val="center"/>
          </w:pPr>
        </w:pPrChange>
      </w:pPr>
      <w:ins w:id="1327" w:author="微软用户" w:date="2014-07-21T14:49:00Z">
        <w:r>
          <w:rPr>
            <w:noProof/>
            <w:sz w:val="24"/>
            <w:rPrChange w:id="1328">
              <w:rPr>
                <w:noProof/>
              </w:rPr>
            </w:rPrChange>
          </w:rPr>
          <w:drawing>
            <wp:inline distT="0" distB="0" distL="0" distR="0">
              <wp:extent cx="5400040" cy="2381141"/>
              <wp:effectExtent l="19050" t="0" r="0" b="0"/>
              <wp:docPr id="13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srcRect/>
                      <a:stretch>
                        <a:fillRect/>
                      </a:stretch>
                    </pic:blipFill>
                    <pic:spPr bwMode="auto">
                      <a:xfrm>
                        <a:off x="0" y="0"/>
                        <a:ext cx="5400040" cy="2381141"/>
                      </a:xfrm>
                      <a:prstGeom prst="rect">
                        <a:avLst/>
                      </a:prstGeom>
                      <a:noFill/>
                      <a:ln w="9525">
                        <a:noFill/>
                        <a:miter lim="800000"/>
                        <a:headEnd/>
                        <a:tailEnd/>
                      </a:ln>
                    </pic:spPr>
                  </pic:pic>
                </a:graphicData>
              </a:graphic>
            </wp:inline>
          </w:drawing>
        </w:r>
      </w:ins>
      <w:del w:id="1329" w:author="微软用户" w:date="2014-07-21T14:49:00Z">
        <w:r w:rsidR="004633BA" w:rsidRPr="006D665F" w:rsidDel="0049144E">
          <w:rPr>
            <w:noProof/>
          </w:rPr>
          <w:drawing>
            <wp:inline distT="0" distB="0" distL="0" distR="0">
              <wp:extent cx="5391150" cy="2438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del>
    </w:p>
    <w:p w:rsidR="00316B2B" w:rsidRPr="00EA19F6" w:rsidRDefault="006F237A">
      <w:pPr>
        <w:pStyle w:val="af8"/>
        <w:jc w:val="center"/>
        <w:rPr>
          <w:rFonts w:ascii="Times New Roman" w:hAnsi="Times New Roman"/>
          <w:sz w:val="21"/>
          <w:szCs w:val="21"/>
        </w:rPr>
        <w:pPrChange w:id="1330" w:author="微软用户" w:date="2014-07-21T17:07:00Z">
          <w:pPr>
            <w:pStyle w:val="af7"/>
            <w:spacing w:afterLines="0" w:line="360" w:lineRule="auto"/>
          </w:pPr>
        </w:pPrChange>
      </w:pPr>
      <w:bookmarkStart w:id="1331" w:name="_Ref393723898"/>
      <w:ins w:id="1332" w:author="微软用户" w:date="2014-07-21T16:36:00Z">
        <w:r>
          <w:t>图</w:t>
        </w:r>
        <w:r>
          <w:t xml:space="preserve">3- </w:t>
        </w:r>
        <w:r>
          <w:fldChar w:fldCharType="begin"/>
        </w:r>
        <w:r>
          <w:instrText xml:space="preserve"> SEQ </w:instrText>
        </w:r>
        <w:r>
          <w:instrText>图</w:instrText>
        </w:r>
        <w:r>
          <w:instrText xml:space="preserve">3- \* ARABIC </w:instrText>
        </w:r>
      </w:ins>
      <w:r>
        <w:fldChar w:fldCharType="separate"/>
      </w:r>
      <w:ins w:id="1333" w:author="微软用户" w:date="2014-07-21T17:03:00Z">
        <w:r w:rsidR="003202FC">
          <w:rPr>
            <w:noProof/>
          </w:rPr>
          <w:t>50</w:t>
        </w:r>
      </w:ins>
      <w:ins w:id="1334" w:author="微软用户" w:date="2014-07-21T16:36:00Z">
        <w:r>
          <w:fldChar w:fldCharType="end"/>
        </w:r>
      </w:ins>
      <w:bookmarkEnd w:id="1331"/>
      <w:del w:id="1335" w:author="微软用户" w:date="2014-07-21T16:36:00Z">
        <w:r w:rsidR="00316B2B" w:rsidRPr="00EA19F6" w:rsidDel="006F237A">
          <w:rPr>
            <w:rFonts w:ascii="Times New Roman" w:hAnsi="Times New Roman"/>
            <w:sz w:val="21"/>
            <w:szCs w:val="21"/>
          </w:rPr>
          <w:delText>图</w:delText>
        </w:r>
        <w:r w:rsidR="008F04CD" w:rsidRPr="00EA19F6" w:rsidDel="006F237A">
          <w:rPr>
            <w:rFonts w:ascii="Times New Roman" w:hAnsi="Times New Roman"/>
            <w:sz w:val="21"/>
            <w:szCs w:val="21"/>
          </w:rPr>
          <w:delText>3.</w:delText>
        </w:r>
        <w:r w:rsidR="00E515B9" w:rsidRPr="00EA19F6" w:rsidDel="006F237A">
          <w:rPr>
            <w:rFonts w:ascii="Times New Roman" w:hAnsi="Times New Roman"/>
            <w:sz w:val="21"/>
            <w:szCs w:val="21"/>
          </w:rPr>
          <w:delText>4</w:delText>
        </w:r>
        <w:r w:rsidR="00447A61" w:rsidDel="006F237A">
          <w:rPr>
            <w:rFonts w:ascii="Times New Roman" w:hAnsi="Times New Roman"/>
            <w:sz w:val="21"/>
            <w:szCs w:val="21"/>
          </w:rPr>
          <w:delText>6</w:delText>
        </w:r>
      </w:del>
      <w:r w:rsidR="00316B2B" w:rsidRPr="00EA19F6">
        <w:rPr>
          <w:rFonts w:ascii="Times New Roman" w:hAnsi="Times New Roman"/>
          <w:sz w:val="21"/>
          <w:szCs w:val="21"/>
        </w:rPr>
        <w:t xml:space="preserve"> </w:t>
      </w:r>
      <w:r w:rsidR="00977887" w:rsidRPr="00EA19F6">
        <w:rPr>
          <w:rFonts w:ascii="Times New Roman" w:hAnsi="Times New Roman"/>
          <w:sz w:val="21"/>
          <w:szCs w:val="21"/>
        </w:rPr>
        <w:t>停送电通知单</w:t>
      </w:r>
      <w:r w:rsidR="00316B2B" w:rsidRPr="00EA19F6">
        <w:rPr>
          <w:rFonts w:ascii="Times New Roman" w:hAnsi="Times New Roman"/>
          <w:sz w:val="21"/>
          <w:szCs w:val="21"/>
        </w:rPr>
        <w:t>填写界面</w:t>
      </w:r>
    </w:p>
    <w:p w:rsidR="00316B2B" w:rsidRPr="00A9136E" w:rsidRDefault="00316B2B" w:rsidP="00A9136E">
      <w:pPr>
        <w:pStyle w:val="af7"/>
        <w:spacing w:afterLines="0" w:line="360" w:lineRule="auto"/>
        <w:ind w:firstLine="420"/>
        <w:jc w:val="both"/>
        <w:rPr>
          <w:rFonts w:ascii="Times New Roman" w:eastAsia="宋体" w:hAnsi="Times New Roman"/>
          <w:sz w:val="24"/>
          <w:szCs w:val="20"/>
        </w:rPr>
      </w:pPr>
      <w:r w:rsidRPr="00A9136E">
        <w:rPr>
          <w:rFonts w:ascii="Times New Roman" w:eastAsia="宋体" w:hAnsi="Times New Roman"/>
          <w:sz w:val="24"/>
          <w:szCs w:val="20"/>
        </w:rPr>
        <w:t>填写完之后可以选择</w:t>
      </w:r>
      <w:r w:rsidR="004209FD">
        <w:rPr>
          <w:rFonts w:ascii="Times New Roman" w:eastAsia="宋体" w:hAnsi="Times New Roman" w:hint="eastAsia"/>
          <w:sz w:val="24"/>
          <w:szCs w:val="20"/>
        </w:rPr>
        <w:t>“</w:t>
      </w:r>
      <w:r w:rsidRPr="00A9136E">
        <w:rPr>
          <w:rFonts w:ascii="Times New Roman" w:eastAsia="宋体" w:hAnsi="Times New Roman"/>
          <w:sz w:val="24"/>
          <w:szCs w:val="20"/>
        </w:rPr>
        <w:t>编辑</w:t>
      </w:r>
      <w:r w:rsidR="004209FD">
        <w:rPr>
          <w:rFonts w:ascii="Times New Roman" w:eastAsia="宋体" w:hAnsi="Times New Roman" w:hint="eastAsia"/>
          <w:sz w:val="24"/>
          <w:szCs w:val="20"/>
        </w:rPr>
        <w:t>”</w:t>
      </w:r>
      <w:r w:rsidRPr="00A9136E">
        <w:rPr>
          <w:rFonts w:ascii="Times New Roman" w:eastAsia="宋体" w:hAnsi="Times New Roman"/>
          <w:sz w:val="24"/>
          <w:szCs w:val="20"/>
        </w:rPr>
        <w:t>、</w:t>
      </w:r>
      <w:r w:rsidR="004209FD">
        <w:rPr>
          <w:rFonts w:ascii="Times New Roman" w:eastAsia="宋体" w:hAnsi="Times New Roman" w:hint="eastAsia"/>
          <w:sz w:val="24"/>
          <w:szCs w:val="20"/>
        </w:rPr>
        <w:t>“</w:t>
      </w:r>
      <w:r w:rsidRPr="00A9136E">
        <w:rPr>
          <w:rFonts w:ascii="Times New Roman" w:eastAsia="宋体" w:hAnsi="Times New Roman"/>
          <w:sz w:val="24"/>
          <w:szCs w:val="20"/>
        </w:rPr>
        <w:t>删除</w:t>
      </w:r>
      <w:r w:rsidR="004209FD">
        <w:rPr>
          <w:rFonts w:ascii="Times New Roman" w:eastAsia="宋体" w:hAnsi="Times New Roman" w:hint="eastAsia"/>
          <w:sz w:val="24"/>
          <w:szCs w:val="20"/>
        </w:rPr>
        <w:t>”</w:t>
      </w:r>
      <w:r w:rsidRPr="00A9136E">
        <w:rPr>
          <w:rFonts w:ascii="Times New Roman" w:eastAsia="宋体" w:hAnsi="Times New Roman"/>
          <w:sz w:val="24"/>
          <w:szCs w:val="20"/>
        </w:rPr>
        <w:t>或者</w:t>
      </w:r>
      <w:r w:rsidR="004209FD">
        <w:rPr>
          <w:rFonts w:ascii="Times New Roman" w:eastAsia="宋体" w:hAnsi="Times New Roman" w:hint="eastAsia"/>
          <w:sz w:val="24"/>
          <w:szCs w:val="20"/>
        </w:rPr>
        <w:t>“</w:t>
      </w:r>
      <w:r w:rsidRPr="00A9136E">
        <w:rPr>
          <w:rFonts w:ascii="Times New Roman" w:eastAsia="宋体" w:hAnsi="Times New Roman"/>
          <w:sz w:val="24"/>
          <w:szCs w:val="20"/>
        </w:rPr>
        <w:t>送</w:t>
      </w:r>
      <w:r w:rsidR="00977887" w:rsidRPr="00A9136E">
        <w:rPr>
          <w:rFonts w:ascii="Times New Roman" w:eastAsia="宋体" w:hAnsi="Times New Roman"/>
          <w:sz w:val="24"/>
          <w:szCs w:val="20"/>
        </w:rPr>
        <w:t>审</w:t>
      </w:r>
      <w:r w:rsidR="004209FD">
        <w:rPr>
          <w:rFonts w:ascii="Times New Roman" w:eastAsia="宋体" w:hAnsi="Times New Roman" w:hint="eastAsia"/>
          <w:sz w:val="24"/>
          <w:szCs w:val="20"/>
        </w:rPr>
        <w:t>”</w:t>
      </w:r>
      <w:r w:rsidR="00977887" w:rsidRPr="00A9136E">
        <w:rPr>
          <w:rFonts w:ascii="Times New Roman" w:eastAsia="宋体" w:hAnsi="Times New Roman"/>
          <w:sz w:val="24"/>
          <w:szCs w:val="20"/>
        </w:rPr>
        <w:t>操作，确认无误后可以进行送审操作，该操作有菜单提醒功能（即接收人施工系统主界面菜单中会有提示信息）。如</w:t>
      </w:r>
      <w:ins w:id="1336" w:author="微软用户" w:date="2014-07-21T16:36: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_Ref393723915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337" w:author="微软用户" w:date="2014-07-21T16:36:00Z">
        <w:r w:rsidR="006F237A" w:rsidRPr="00ED264E">
          <w:rPr>
            <w:rFonts w:ascii="Times New Roman" w:eastAsia="宋体" w:hAnsi="Times New Roman"/>
            <w:sz w:val="24"/>
            <w:szCs w:val="20"/>
            <w:rPrChange w:id="1338" w:author="微软用户" w:date="2014-07-21T17:07:00Z">
              <w:rPr/>
            </w:rPrChange>
          </w:rPr>
          <w:t>图</w:t>
        </w:r>
        <w:r w:rsidR="006F237A" w:rsidRPr="00ED264E">
          <w:rPr>
            <w:rFonts w:ascii="Times New Roman" w:eastAsia="宋体" w:hAnsi="Times New Roman"/>
            <w:sz w:val="24"/>
            <w:szCs w:val="20"/>
            <w:rPrChange w:id="1339" w:author="微软用户" w:date="2014-07-21T17:07:00Z">
              <w:rPr/>
            </w:rPrChange>
          </w:rPr>
          <w:t>3- 51</w:t>
        </w:r>
        <w:r w:rsidR="006F237A">
          <w:rPr>
            <w:rFonts w:ascii="Times New Roman" w:eastAsia="宋体" w:hAnsi="Times New Roman"/>
            <w:sz w:val="24"/>
            <w:szCs w:val="20"/>
          </w:rPr>
          <w:fldChar w:fldCharType="end"/>
        </w:r>
      </w:ins>
      <w:del w:id="1340" w:author="微软用户" w:date="2014-07-21T16:36:00Z">
        <w:r w:rsidRPr="00A9136E" w:rsidDel="006F237A">
          <w:rPr>
            <w:rFonts w:ascii="Times New Roman" w:eastAsia="宋体" w:hAnsi="Times New Roman"/>
            <w:sz w:val="24"/>
            <w:szCs w:val="20"/>
          </w:rPr>
          <w:delText>图</w:delText>
        </w:r>
        <w:r w:rsidR="008F04CD" w:rsidRPr="00A9136E" w:rsidDel="006F237A">
          <w:rPr>
            <w:rFonts w:ascii="Times New Roman" w:eastAsia="宋体" w:hAnsi="Times New Roman"/>
            <w:sz w:val="24"/>
            <w:szCs w:val="20"/>
          </w:rPr>
          <w:delText>3.</w:delText>
        </w:r>
        <w:r w:rsidR="009A7676" w:rsidRPr="00A9136E" w:rsidDel="006F237A">
          <w:rPr>
            <w:rFonts w:ascii="Times New Roman" w:eastAsia="宋体" w:hAnsi="Times New Roman"/>
            <w:sz w:val="24"/>
            <w:szCs w:val="20"/>
          </w:rPr>
          <w:delText>4</w:delText>
        </w:r>
        <w:r w:rsidR="00447A61" w:rsidDel="006F237A">
          <w:rPr>
            <w:rFonts w:ascii="Times New Roman" w:eastAsia="宋体" w:hAnsi="Times New Roman"/>
            <w:sz w:val="24"/>
            <w:szCs w:val="20"/>
          </w:rPr>
          <w:delText>7</w:delText>
        </w:r>
      </w:del>
      <w:r w:rsidR="00977887" w:rsidRPr="00A9136E">
        <w:rPr>
          <w:rFonts w:ascii="Times New Roman" w:eastAsia="宋体" w:hAnsi="Times New Roman"/>
          <w:sz w:val="24"/>
          <w:szCs w:val="20"/>
        </w:rPr>
        <w:t>所示。</w:t>
      </w:r>
    </w:p>
    <w:p w:rsidR="00316B2B" w:rsidRPr="00745FAE" w:rsidRDefault="004633BA" w:rsidP="00745FAE">
      <w:pPr>
        <w:jc w:val="center"/>
        <w:rPr>
          <w:noProof/>
        </w:rPr>
      </w:pPr>
      <w:r w:rsidRPr="00745FAE">
        <w:rPr>
          <w:noProof/>
        </w:rPr>
        <w:lastRenderedPageBreak/>
        <w:drawing>
          <wp:inline distT="0" distB="0" distL="0" distR="0">
            <wp:extent cx="5391150" cy="10001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1000125"/>
                    </a:xfrm>
                    <a:prstGeom prst="rect">
                      <a:avLst/>
                    </a:prstGeom>
                    <a:noFill/>
                    <a:ln>
                      <a:noFill/>
                    </a:ln>
                  </pic:spPr>
                </pic:pic>
              </a:graphicData>
            </a:graphic>
          </wp:inline>
        </w:drawing>
      </w:r>
    </w:p>
    <w:p w:rsidR="00316B2B" w:rsidRPr="00EA19F6" w:rsidRDefault="006F237A">
      <w:pPr>
        <w:pStyle w:val="af8"/>
        <w:jc w:val="center"/>
        <w:rPr>
          <w:rFonts w:ascii="Times New Roman" w:hAnsi="Times New Roman"/>
          <w:sz w:val="21"/>
          <w:szCs w:val="21"/>
        </w:rPr>
        <w:pPrChange w:id="1341" w:author="微软用户" w:date="2014-07-21T17:07:00Z">
          <w:pPr>
            <w:pStyle w:val="af7"/>
            <w:spacing w:afterLines="0" w:line="360" w:lineRule="auto"/>
          </w:pPr>
        </w:pPrChange>
      </w:pPr>
      <w:bookmarkStart w:id="1342" w:name="_Ref393723915"/>
      <w:ins w:id="1343" w:author="微软用户" w:date="2014-07-21T16:36:00Z">
        <w:r>
          <w:t>图</w:t>
        </w:r>
        <w:r>
          <w:t xml:space="preserve">3- </w:t>
        </w:r>
        <w:r>
          <w:fldChar w:fldCharType="begin"/>
        </w:r>
        <w:r>
          <w:instrText xml:space="preserve"> SEQ </w:instrText>
        </w:r>
        <w:r>
          <w:instrText>图</w:instrText>
        </w:r>
        <w:r>
          <w:instrText xml:space="preserve">3- \* ARABIC </w:instrText>
        </w:r>
      </w:ins>
      <w:r>
        <w:fldChar w:fldCharType="separate"/>
      </w:r>
      <w:ins w:id="1344" w:author="微软用户" w:date="2014-07-21T17:03:00Z">
        <w:r w:rsidR="003202FC">
          <w:rPr>
            <w:noProof/>
          </w:rPr>
          <w:t>51</w:t>
        </w:r>
      </w:ins>
      <w:ins w:id="1345" w:author="微软用户" w:date="2014-07-21T16:36:00Z">
        <w:r>
          <w:fldChar w:fldCharType="end"/>
        </w:r>
      </w:ins>
      <w:bookmarkEnd w:id="1342"/>
      <w:del w:id="1346" w:author="微软用户" w:date="2014-07-21T16:36:00Z">
        <w:r w:rsidR="00316B2B" w:rsidRPr="00EA19F6" w:rsidDel="006F237A">
          <w:rPr>
            <w:rFonts w:ascii="Times New Roman" w:hAnsi="Times New Roman"/>
            <w:sz w:val="21"/>
            <w:szCs w:val="21"/>
          </w:rPr>
          <w:delText>图</w:delText>
        </w:r>
        <w:r w:rsidR="008F04CD" w:rsidRPr="00EA19F6" w:rsidDel="006F237A">
          <w:rPr>
            <w:rFonts w:ascii="Times New Roman" w:hAnsi="Times New Roman"/>
            <w:sz w:val="21"/>
            <w:szCs w:val="21"/>
          </w:rPr>
          <w:delText>3.</w:delText>
        </w:r>
        <w:r w:rsidR="009A7676" w:rsidRPr="00EA19F6" w:rsidDel="006F237A">
          <w:rPr>
            <w:rFonts w:ascii="Times New Roman" w:hAnsi="Times New Roman"/>
            <w:sz w:val="21"/>
            <w:szCs w:val="21"/>
          </w:rPr>
          <w:delText>4</w:delText>
        </w:r>
        <w:r w:rsidR="00447A61" w:rsidDel="006F237A">
          <w:rPr>
            <w:rFonts w:ascii="Times New Roman" w:hAnsi="Times New Roman"/>
            <w:sz w:val="21"/>
            <w:szCs w:val="21"/>
          </w:rPr>
          <w:delText>7</w:delText>
        </w:r>
        <w:r w:rsidR="00316B2B" w:rsidRPr="00EA19F6" w:rsidDel="006F237A">
          <w:rPr>
            <w:rFonts w:ascii="Times New Roman" w:hAnsi="Times New Roman"/>
            <w:sz w:val="21"/>
            <w:szCs w:val="21"/>
          </w:rPr>
          <w:delText xml:space="preserve"> </w:delText>
        </w:r>
      </w:del>
      <w:r w:rsidR="00977887" w:rsidRPr="00EA19F6">
        <w:rPr>
          <w:rFonts w:ascii="Times New Roman" w:hAnsi="Times New Roman"/>
          <w:sz w:val="21"/>
          <w:szCs w:val="21"/>
        </w:rPr>
        <w:t>停送电通知单</w:t>
      </w:r>
      <w:r w:rsidR="00316B2B" w:rsidRPr="00EA19F6">
        <w:rPr>
          <w:rFonts w:ascii="Times New Roman" w:hAnsi="Times New Roman"/>
          <w:sz w:val="21"/>
          <w:szCs w:val="21"/>
        </w:rPr>
        <w:t>送审界面</w:t>
      </w:r>
    </w:p>
    <w:p w:rsidR="00316B2B" w:rsidRPr="00EA19F6" w:rsidRDefault="00312826">
      <w:pPr>
        <w:pStyle w:val="4"/>
        <w:pPrChange w:id="1347" w:author="微软用户" w:date="2014-07-21T14:34:00Z">
          <w:pPr>
            <w:pStyle w:val="3"/>
          </w:pPr>
        </w:pPrChange>
      </w:pPr>
      <w:bookmarkStart w:id="1348" w:name="_Toc374089125"/>
      <w:bookmarkStart w:id="1349" w:name="_Toc374623973"/>
      <w:bookmarkStart w:id="1350" w:name="_Toc374624507"/>
      <w:r w:rsidRPr="00EA19F6">
        <w:t>停送电通知单的审批、执行</w:t>
      </w:r>
      <w:bookmarkEnd w:id="1348"/>
      <w:bookmarkEnd w:id="1349"/>
      <w:bookmarkEnd w:id="1350"/>
    </w:p>
    <w:p w:rsidR="00312826" w:rsidRPr="00447A61" w:rsidRDefault="00312826" w:rsidP="00447A61">
      <w:pPr>
        <w:pStyle w:val="af7"/>
        <w:spacing w:afterLines="0" w:line="360" w:lineRule="auto"/>
        <w:ind w:firstLine="420"/>
        <w:jc w:val="both"/>
        <w:rPr>
          <w:rFonts w:ascii="Times New Roman" w:eastAsia="宋体" w:hAnsi="Times New Roman"/>
          <w:sz w:val="24"/>
          <w:szCs w:val="20"/>
        </w:rPr>
      </w:pPr>
      <w:r w:rsidRPr="00447A61">
        <w:rPr>
          <w:rFonts w:ascii="Times New Roman" w:eastAsia="宋体" w:hAnsi="Times New Roman"/>
          <w:sz w:val="24"/>
          <w:szCs w:val="20"/>
        </w:rPr>
        <w:t>由行调送审的停送电通知单，需要电调进行确认，同时电调也可以进行驳回，如果被驳回，则需要到上一个流程节点进行修改后重新送审。</w:t>
      </w:r>
      <w:r w:rsidR="00576435" w:rsidRPr="00447A61">
        <w:rPr>
          <w:rFonts w:ascii="Times New Roman" w:eastAsia="宋体" w:hAnsi="Times New Roman"/>
          <w:sz w:val="24"/>
          <w:szCs w:val="20"/>
        </w:rPr>
        <w:t>如</w:t>
      </w:r>
      <w:ins w:id="1351" w:author="微软用户" w:date="2014-07-21T16:36: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_Ref393723931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352" w:author="微软用户" w:date="2014-07-21T16:36:00Z">
        <w:r w:rsidR="006F237A" w:rsidRPr="00ED264E">
          <w:rPr>
            <w:rFonts w:ascii="Times New Roman" w:eastAsia="宋体" w:hAnsi="Times New Roman"/>
            <w:sz w:val="24"/>
            <w:szCs w:val="20"/>
            <w:rPrChange w:id="1353" w:author="微软用户" w:date="2014-07-21T17:07:00Z">
              <w:rPr/>
            </w:rPrChange>
          </w:rPr>
          <w:t>图</w:t>
        </w:r>
        <w:r w:rsidR="006F237A" w:rsidRPr="00ED264E">
          <w:rPr>
            <w:rFonts w:ascii="Times New Roman" w:eastAsia="宋体" w:hAnsi="Times New Roman"/>
            <w:sz w:val="24"/>
            <w:szCs w:val="20"/>
            <w:rPrChange w:id="1354" w:author="微软用户" w:date="2014-07-21T17:07:00Z">
              <w:rPr/>
            </w:rPrChange>
          </w:rPr>
          <w:t>3- 52</w:t>
        </w:r>
        <w:r w:rsidR="006F237A">
          <w:rPr>
            <w:rFonts w:ascii="Times New Roman" w:eastAsia="宋体" w:hAnsi="Times New Roman"/>
            <w:sz w:val="24"/>
            <w:szCs w:val="20"/>
          </w:rPr>
          <w:fldChar w:fldCharType="end"/>
        </w:r>
      </w:ins>
      <w:del w:id="1355" w:author="微软用户" w:date="2014-07-21T16:36:00Z">
        <w:r w:rsidRPr="00447A61" w:rsidDel="006F237A">
          <w:rPr>
            <w:rFonts w:ascii="Times New Roman" w:eastAsia="宋体" w:hAnsi="Times New Roman"/>
            <w:sz w:val="24"/>
            <w:szCs w:val="20"/>
          </w:rPr>
          <w:delText>图</w:delText>
        </w:r>
        <w:r w:rsidR="00DC4DCC" w:rsidRPr="00447A61" w:rsidDel="006F237A">
          <w:rPr>
            <w:rFonts w:ascii="Times New Roman" w:eastAsia="宋体" w:hAnsi="Times New Roman"/>
            <w:sz w:val="24"/>
            <w:szCs w:val="20"/>
          </w:rPr>
          <w:delText>3.</w:delText>
        </w:r>
        <w:r w:rsidR="009A7676" w:rsidRPr="00447A61" w:rsidDel="006F237A">
          <w:rPr>
            <w:rFonts w:ascii="Times New Roman" w:eastAsia="宋体" w:hAnsi="Times New Roman"/>
            <w:sz w:val="24"/>
            <w:szCs w:val="20"/>
          </w:rPr>
          <w:delText>4</w:delText>
        </w:r>
        <w:r w:rsidR="00447A61" w:rsidRPr="00447A61" w:rsidDel="006F237A">
          <w:rPr>
            <w:rFonts w:ascii="Times New Roman" w:eastAsia="宋体" w:hAnsi="Times New Roman"/>
            <w:sz w:val="24"/>
            <w:szCs w:val="20"/>
          </w:rPr>
          <w:delText>8</w:delText>
        </w:r>
      </w:del>
      <w:r w:rsidR="00576435" w:rsidRPr="00447A61">
        <w:rPr>
          <w:rFonts w:ascii="Times New Roman" w:eastAsia="宋体" w:hAnsi="Times New Roman"/>
          <w:sz w:val="24"/>
          <w:szCs w:val="20"/>
        </w:rPr>
        <w:t>所示</w:t>
      </w:r>
      <w:r w:rsidRPr="00447A61">
        <w:rPr>
          <w:rFonts w:ascii="Times New Roman" w:eastAsia="宋体" w:hAnsi="Times New Roman"/>
          <w:sz w:val="24"/>
          <w:szCs w:val="20"/>
        </w:rPr>
        <w:t>，该界面同样具有菜单提醒功能。</w:t>
      </w:r>
    </w:p>
    <w:p w:rsidR="00312826" w:rsidRPr="00745FAE" w:rsidRDefault="005566B1" w:rsidP="00745FAE">
      <w:pPr>
        <w:jc w:val="center"/>
        <w:rPr>
          <w:noProof/>
        </w:rPr>
      </w:pPr>
      <w:ins w:id="1356" w:author="微软用户" w:date="2014-07-21T11:43:00Z">
        <w:r>
          <w:rPr>
            <w:noProof/>
            <w:rPrChange w:id="1357">
              <w:rPr>
                <w:noProof/>
                <w:color w:val="0000FF"/>
                <w:u w:val="single"/>
              </w:rPr>
            </w:rPrChange>
          </w:rPr>
          <w:drawing>
            <wp:inline distT="0" distB="0" distL="0" distR="0">
              <wp:extent cx="5400040" cy="1105097"/>
              <wp:effectExtent l="19050" t="0" r="0" b="0"/>
              <wp:docPr id="1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5" cstate="print"/>
                      <a:srcRect/>
                      <a:stretch>
                        <a:fillRect/>
                      </a:stretch>
                    </pic:blipFill>
                    <pic:spPr bwMode="auto">
                      <a:xfrm>
                        <a:off x="0" y="0"/>
                        <a:ext cx="5400040" cy="1105097"/>
                      </a:xfrm>
                      <a:prstGeom prst="rect">
                        <a:avLst/>
                      </a:prstGeom>
                      <a:noFill/>
                      <a:ln w="9525">
                        <a:noFill/>
                        <a:miter lim="800000"/>
                        <a:headEnd/>
                        <a:tailEnd/>
                      </a:ln>
                    </pic:spPr>
                  </pic:pic>
                </a:graphicData>
              </a:graphic>
            </wp:inline>
          </w:drawing>
        </w:r>
      </w:ins>
      <w:del w:id="1358" w:author="微软用户" w:date="2014-07-21T11:43:00Z">
        <w:r>
          <w:rPr>
            <w:noProof/>
            <w:rPrChange w:id="1359">
              <w:rPr>
                <w:noProof/>
                <w:color w:val="0000FF"/>
                <w:u w:val="single"/>
              </w:rPr>
            </w:rPrChange>
          </w:rPr>
          <w:drawing>
            <wp:inline distT="0" distB="0" distL="0" distR="0">
              <wp:extent cx="5391150" cy="9048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904875"/>
                      </a:xfrm>
                      <a:prstGeom prst="rect">
                        <a:avLst/>
                      </a:prstGeom>
                      <a:noFill/>
                      <a:ln>
                        <a:noFill/>
                      </a:ln>
                    </pic:spPr>
                  </pic:pic>
                </a:graphicData>
              </a:graphic>
            </wp:inline>
          </w:drawing>
        </w:r>
      </w:del>
    </w:p>
    <w:p w:rsidR="00312826" w:rsidRPr="00EA19F6" w:rsidRDefault="006F237A">
      <w:pPr>
        <w:pStyle w:val="af8"/>
        <w:jc w:val="center"/>
        <w:rPr>
          <w:rFonts w:ascii="Times New Roman" w:hAnsi="Times New Roman"/>
          <w:sz w:val="21"/>
          <w:szCs w:val="21"/>
        </w:rPr>
        <w:pPrChange w:id="1360" w:author="微软用户" w:date="2014-07-21T17:08:00Z">
          <w:pPr>
            <w:pStyle w:val="af7"/>
            <w:spacing w:afterLines="0" w:line="360" w:lineRule="auto"/>
          </w:pPr>
        </w:pPrChange>
      </w:pPr>
      <w:bookmarkStart w:id="1361" w:name="_Ref393723931"/>
      <w:ins w:id="1362" w:author="微软用户" w:date="2014-07-21T16:36:00Z">
        <w:r>
          <w:t>图</w:t>
        </w:r>
        <w:r>
          <w:t xml:space="preserve">3- </w:t>
        </w:r>
        <w:r>
          <w:fldChar w:fldCharType="begin"/>
        </w:r>
        <w:r>
          <w:instrText xml:space="preserve"> SEQ </w:instrText>
        </w:r>
        <w:r>
          <w:instrText>图</w:instrText>
        </w:r>
        <w:r>
          <w:instrText xml:space="preserve">3- \* ARABIC </w:instrText>
        </w:r>
      </w:ins>
      <w:r>
        <w:fldChar w:fldCharType="separate"/>
      </w:r>
      <w:ins w:id="1363" w:author="微软用户" w:date="2014-07-21T17:03:00Z">
        <w:r w:rsidR="003202FC">
          <w:rPr>
            <w:noProof/>
          </w:rPr>
          <w:t>52</w:t>
        </w:r>
      </w:ins>
      <w:ins w:id="1364" w:author="微软用户" w:date="2014-07-21T16:36:00Z">
        <w:r>
          <w:fldChar w:fldCharType="end"/>
        </w:r>
      </w:ins>
      <w:bookmarkEnd w:id="1361"/>
      <w:del w:id="1365" w:author="微软用户" w:date="2014-07-21T16:36:00Z">
        <w:r w:rsidR="00312826" w:rsidRPr="00EA19F6" w:rsidDel="006F237A">
          <w:rPr>
            <w:rFonts w:ascii="Times New Roman" w:hAnsi="Times New Roman"/>
            <w:sz w:val="21"/>
            <w:szCs w:val="21"/>
          </w:rPr>
          <w:delText>图</w:delText>
        </w:r>
        <w:r w:rsidR="00DC4DCC" w:rsidRPr="00EA19F6" w:rsidDel="006F237A">
          <w:rPr>
            <w:rFonts w:ascii="Times New Roman" w:hAnsi="Times New Roman"/>
            <w:sz w:val="21"/>
            <w:szCs w:val="21"/>
          </w:rPr>
          <w:delText>3.</w:delText>
        </w:r>
        <w:r w:rsidR="009A7676" w:rsidRPr="00EA19F6" w:rsidDel="006F237A">
          <w:rPr>
            <w:rFonts w:ascii="Times New Roman" w:hAnsi="Times New Roman"/>
            <w:sz w:val="21"/>
            <w:szCs w:val="21"/>
          </w:rPr>
          <w:delText>4</w:delText>
        </w:r>
        <w:r w:rsidR="00447A61" w:rsidDel="006F237A">
          <w:rPr>
            <w:rFonts w:ascii="Times New Roman" w:hAnsi="Times New Roman"/>
            <w:sz w:val="21"/>
            <w:szCs w:val="21"/>
          </w:rPr>
          <w:delText>8</w:delText>
        </w:r>
        <w:r w:rsidR="00312826" w:rsidRPr="00EA19F6" w:rsidDel="006F237A">
          <w:rPr>
            <w:rFonts w:ascii="Times New Roman" w:hAnsi="Times New Roman"/>
            <w:sz w:val="21"/>
            <w:szCs w:val="21"/>
          </w:rPr>
          <w:delText xml:space="preserve"> </w:delText>
        </w:r>
      </w:del>
      <w:r w:rsidR="00312826" w:rsidRPr="00EA19F6">
        <w:rPr>
          <w:rFonts w:ascii="Times New Roman" w:hAnsi="Times New Roman"/>
          <w:sz w:val="21"/>
          <w:szCs w:val="21"/>
        </w:rPr>
        <w:t>停送电通知单电调确认界面</w:t>
      </w:r>
    </w:p>
    <w:p w:rsidR="00312826" w:rsidRPr="00447A61" w:rsidRDefault="00312826" w:rsidP="00447A61">
      <w:pPr>
        <w:pStyle w:val="af7"/>
        <w:spacing w:afterLines="0" w:line="360" w:lineRule="auto"/>
        <w:ind w:firstLine="420"/>
        <w:jc w:val="both"/>
        <w:rPr>
          <w:rFonts w:ascii="Times New Roman" w:eastAsia="宋体" w:hAnsi="Times New Roman"/>
          <w:sz w:val="24"/>
          <w:szCs w:val="20"/>
        </w:rPr>
      </w:pPr>
      <w:r w:rsidRPr="00447A61">
        <w:rPr>
          <w:rFonts w:ascii="Times New Roman" w:eastAsia="宋体" w:hAnsi="Times New Roman"/>
          <w:sz w:val="24"/>
          <w:szCs w:val="20"/>
        </w:rPr>
        <w:t>电调确认之后，</w:t>
      </w:r>
      <w:r w:rsidR="00576435" w:rsidRPr="00447A61">
        <w:rPr>
          <w:rFonts w:ascii="Times New Roman" w:eastAsia="宋体" w:hAnsi="Times New Roman"/>
          <w:sz w:val="24"/>
          <w:szCs w:val="20"/>
        </w:rPr>
        <w:t>提交给</w:t>
      </w:r>
      <w:r w:rsidRPr="00447A61">
        <w:rPr>
          <w:rFonts w:ascii="Times New Roman" w:eastAsia="宋体" w:hAnsi="Times New Roman"/>
          <w:sz w:val="24"/>
          <w:szCs w:val="20"/>
        </w:rPr>
        <w:t>主任</w:t>
      </w:r>
      <w:r w:rsidR="00DC4DCC" w:rsidRPr="00447A61">
        <w:rPr>
          <w:rFonts w:ascii="Times New Roman" w:eastAsia="宋体" w:hAnsi="Times New Roman"/>
          <w:sz w:val="24"/>
          <w:szCs w:val="20"/>
        </w:rPr>
        <w:t>调度</w:t>
      </w:r>
      <w:r w:rsidRPr="00447A61">
        <w:rPr>
          <w:rFonts w:ascii="Times New Roman" w:eastAsia="宋体" w:hAnsi="Times New Roman"/>
          <w:sz w:val="24"/>
          <w:szCs w:val="20"/>
        </w:rPr>
        <w:t>进</w:t>
      </w:r>
      <w:r w:rsidR="00576435" w:rsidRPr="00447A61">
        <w:rPr>
          <w:rFonts w:ascii="Times New Roman" w:eastAsia="宋体" w:hAnsi="Times New Roman"/>
          <w:sz w:val="24"/>
          <w:szCs w:val="20"/>
        </w:rPr>
        <w:t>行审核，如</w:t>
      </w:r>
      <w:ins w:id="1366" w:author="微软用户" w:date="2014-07-21T16:36: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_Ref393723944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367" w:author="微软用户" w:date="2014-07-21T16:36:00Z">
        <w:r w:rsidR="006F237A" w:rsidRPr="00ED264E">
          <w:rPr>
            <w:rFonts w:ascii="Times New Roman" w:eastAsia="宋体" w:hAnsi="Times New Roman"/>
            <w:sz w:val="24"/>
            <w:szCs w:val="20"/>
            <w:rPrChange w:id="1368" w:author="微软用户" w:date="2014-07-21T17:08:00Z">
              <w:rPr/>
            </w:rPrChange>
          </w:rPr>
          <w:t>图</w:t>
        </w:r>
        <w:r w:rsidR="006F237A" w:rsidRPr="00ED264E">
          <w:rPr>
            <w:rFonts w:ascii="Times New Roman" w:eastAsia="宋体" w:hAnsi="Times New Roman"/>
            <w:sz w:val="24"/>
            <w:szCs w:val="20"/>
            <w:rPrChange w:id="1369" w:author="微软用户" w:date="2014-07-21T17:08:00Z">
              <w:rPr/>
            </w:rPrChange>
          </w:rPr>
          <w:t>3- 53</w:t>
        </w:r>
        <w:r w:rsidR="006F237A">
          <w:rPr>
            <w:rFonts w:ascii="Times New Roman" w:eastAsia="宋体" w:hAnsi="Times New Roman"/>
            <w:sz w:val="24"/>
            <w:szCs w:val="20"/>
          </w:rPr>
          <w:fldChar w:fldCharType="end"/>
        </w:r>
      </w:ins>
      <w:del w:id="1370" w:author="微软用户" w:date="2014-07-21T16:36:00Z">
        <w:r w:rsidRPr="00447A61" w:rsidDel="006F237A">
          <w:rPr>
            <w:rFonts w:ascii="Times New Roman" w:eastAsia="宋体" w:hAnsi="Times New Roman"/>
            <w:sz w:val="24"/>
            <w:szCs w:val="20"/>
          </w:rPr>
          <w:delText>图</w:delText>
        </w:r>
        <w:r w:rsidR="00C4326B" w:rsidRPr="00447A61" w:rsidDel="006F237A">
          <w:rPr>
            <w:rFonts w:ascii="Times New Roman" w:eastAsia="宋体" w:hAnsi="Times New Roman"/>
            <w:sz w:val="24"/>
            <w:szCs w:val="20"/>
          </w:rPr>
          <w:delText>3.</w:delText>
        </w:r>
        <w:r w:rsidR="00447A61" w:rsidRPr="00447A61" w:rsidDel="006F237A">
          <w:rPr>
            <w:rFonts w:ascii="Times New Roman" w:eastAsia="宋体" w:hAnsi="Times New Roman"/>
            <w:sz w:val="24"/>
            <w:szCs w:val="20"/>
          </w:rPr>
          <w:delText>49</w:delText>
        </w:r>
      </w:del>
      <w:r w:rsidR="00576435" w:rsidRPr="00447A61">
        <w:rPr>
          <w:rFonts w:ascii="Times New Roman" w:eastAsia="宋体" w:hAnsi="Times New Roman"/>
          <w:sz w:val="24"/>
          <w:szCs w:val="20"/>
        </w:rPr>
        <w:t>所示。</w:t>
      </w:r>
    </w:p>
    <w:p w:rsidR="00312826" w:rsidRPr="00745FAE" w:rsidRDefault="005566B1" w:rsidP="00745FAE">
      <w:pPr>
        <w:jc w:val="center"/>
        <w:rPr>
          <w:noProof/>
        </w:rPr>
      </w:pPr>
      <w:ins w:id="1371" w:author="微软用户" w:date="2014-07-21T11:43:00Z">
        <w:r>
          <w:rPr>
            <w:noProof/>
            <w:rPrChange w:id="1372">
              <w:rPr>
                <w:noProof/>
                <w:color w:val="0000FF"/>
                <w:u w:val="single"/>
              </w:rPr>
            </w:rPrChange>
          </w:rPr>
          <w:drawing>
            <wp:inline distT="0" distB="0" distL="0" distR="0">
              <wp:extent cx="5400040" cy="1497365"/>
              <wp:effectExtent l="19050" t="0" r="0" b="0"/>
              <wp:docPr id="12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srcRect/>
                      <a:stretch>
                        <a:fillRect/>
                      </a:stretch>
                    </pic:blipFill>
                    <pic:spPr bwMode="auto">
                      <a:xfrm>
                        <a:off x="0" y="0"/>
                        <a:ext cx="5400040" cy="1497365"/>
                      </a:xfrm>
                      <a:prstGeom prst="rect">
                        <a:avLst/>
                      </a:prstGeom>
                      <a:noFill/>
                      <a:ln w="9525">
                        <a:noFill/>
                        <a:miter lim="800000"/>
                        <a:headEnd/>
                        <a:tailEnd/>
                      </a:ln>
                    </pic:spPr>
                  </pic:pic>
                </a:graphicData>
              </a:graphic>
            </wp:inline>
          </w:drawing>
        </w:r>
      </w:ins>
      <w:del w:id="1373" w:author="微软用户" w:date="2014-07-21T11:43:00Z">
        <w:r>
          <w:rPr>
            <w:noProof/>
            <w:rPrChange w:id="1374">
              <w:rPr>
                <w:noProof/>
                <w:color w:val="0000FF"/>
                <w:u w:val="single"/>
              </w:rPr>
            </w:rPrChange>
          </w:rPr>
          <w:drawing>
            <wp:inline distT="0" distB="0" distL="0" distR="0">
              <wp:extent cx="5400675" cy="9620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675" cy="962025"/>
                      </a:xfrm>
                      <a:prstGeom prst="rect">
                        <a:avLst/>
                      </a:prstGeom>
                      <a:noFill/>
                      <a:ln>
                        <a:noFill/>
                      </a:ln>
                    </pic:spPr>
                  </pic:pic>
                </a:graphicData>
              </a:graphic>
            </wp:inline>
          </w:drawing>
        </w:r>
      </w:del>
    </w:p>
    <w:p w:rsidR="00312826" w:rsidRPr="00EA19F6" w:rsidRDefault="006F237A">
      <w:pPr>
        <w:pStyle w:val="af8"/>
        <w:jc w:val="center"/>
        <w:rPr>
          <w:rFonts w:ascii="Times New Roman" w:hAnsi="Times New Roman"/>
          <w:sz w:val="21"/>
          <w:szCs w:val="21"/>
        </w:rPr>
        <w:pPrChange w:id="1375" w:author="微软用户" w:date="2014-07-21T17:08:00Z">
          <w:pPr>
            <w:pStyle w:val="af7"/>
            <w:spacing w:afterLines="0" w:line="360" w:lineRule="auto"/>
          </w:pPr>
        </w:pPrChange>
      </w:pPr>
      <w:bookmarkStart w:id="1376" w:name="_Ref393723944"/>
      <w:ins w:id="1377" w:author="微软用户" w:date="2014-07-21T16:36:00Z">
        <w:r>
          <w:t>图</w:t>
        </w:r>
        <w:r>
          <w:t xml:space="preserve">3- </w:t>
        </w:r>
        <w:r>
          <w:fldChar w:fldCharType="begin"/>
        </w:r>
        <w:r>
          <w:instrText xml:space="preserve"> SEQ </w:instrText>
        </w:r>
        <w:r>
          <w:instrText>图</w:instrText>
        </w:r>
        <w:r>
          <w:instrText xml:space="preserve">3- \* ARABIC </w:instrText>
        </w:r>
      </w:ins>
      <w:r>
        <w:fldChar w:fldCharType="separate"/>
      </w:r>
      <w:ins w:id="1378" w:author="微软用户" w:date="2014-07-21T17:03:00Z">
        <w:r w:rsidR="003202FC">
          <w:rPr>
            <w:noProof/>
          </w:rPr>
          <w:t>53</w:t>
        </w:r>
      </w:ins>
      <w:ins w:id="1379" w:author="微软用户" w:date="2014-07-21T16:36:00Z">
        <w:r>
          <w:fldChar w:fldCharType="end"/>
        </w:r>
      </w:ins>
      <w:bookmarkEnd w:id="1376"/>
      <w:del w:id="1380" w:author="微软用户" w:date="2014-07-21T16:36:00Z">
        <w:r w:rsidR="00312826" w:rsidRPr="00EA19F6" w:rsidDel="006F237A">
          <w:rPr>
            <w:rFonts w:ascii="Times New Roman" w:hAnsi="Times New Roman"/>
            <w:sz w:val="21"/>
            <w:szCs w:val="21"/>
          </w:rPr>
          <w:delText>图</w:delText>
        </w:r>
        <w:r w:rsidR="00C4326B" w:rsidRPr="00EA19F6" w:rsidDel="006F237A">
          <w:rPr>
            <w:rFonts w:ascii="Times New Roman" w:hAnsi="Times New Roman"/>
            <w:sz w:val="21"/>
            <w:szCs w:val="21"/>
          </w:rPr>
          <w:delText>3.</w:delText>
        </w:r>
        <w:r w:rsidR="00447A61" w:rsidDel="006F237A">
          <w:rPr>
            <w:rFonts w:ascii="Times New Roman" w:hAnsi="Times New Roman"/>
            <w:sz w:val="21"/>
            <w:szCs w:val="21"/>
          </w:rPr>
          <w:delText>49</w:delText>
        </w:r>
        <w:r w:rsidR="00312826" w:rsidRPr="00EA19F6" w:rsidDel="006F237A">
          <w:rPr>
            <w:rFonts w:ascii="Times New Roman" w:hAnsi="Times New Roman"/>
            <w:sz w:val="21"/>
            <w:szCs w:val="21"/>
          </w:rPr>
          <w:delText xml:space="preserve"> </w:delText>
        </w:r>
      </w:del>
      <w:r w:rsidR="00DC4DCC" w:rsidRPr="00EA19F6">
        <w:rPr>
          <w:rFonts w:ascii="Times New Roman" w:hAnsi="Times New Roman"/>
          <w:sz w:val="21"/>
          <w:szCs w:val="21"/>
        </w:rPr>
        <w:t>停送电通知单</w:t>
      </w:r>
      <w:r w:rsidR="00312826" w:rsidRPr="00EA19F6">
        <w:rPr>
          <w:rFonts w:ascii="Times New Roman" w:hAnsi="Times New Roman"/>
          <w:sz w:val="21"/>
          <w:szCs w:val="21"/>
        </w:rPr>
        <w:t>主任</w:t>
      </w:r>
      <w:r w:rsidR="00DC4DCC" w:rsidRPr="00EA19F6">
        <w:rPr>
          <w:rFonts w:ascii="Times New Roman" w:hAnsi="Times New Roman"/>
          <w:sz w:val="21"/>
          <w:szCs w:val="21"/>
        </w:rPr>
        <w:t>调度</w:t>
      </w:r>
      <w:r w:rsidR="00312826" w:rsidRPr="00EA19F6">
        <w:rPr>
          <w:rFonts w:ascii="Times New Roman" w:hAnsi="Times New Roman"/>
          <w:sz w:val="21"/>
          <w:szCs w:val="21"/>
        </w:rPr>
        <w:t>审核界面</w:t>
      </w:r>
    </w:p>
    <w:p w:rsidR="00312826" w:rsidRPr="00447A61" w:rsidRDefault="00312826" w:rsidP="00447A61">
      <w:pPr>
        <w:pStyle w:val="af7"/>
        <w:spacing w:afterLines="0" w:line="360" w:lineRule="auto"/>
        <w:ind w:firstLine="420"/>
        <w:jc w:val="both"/>
        <w:rPr>
          <w:rFonts w:ascii="Times New Roman" w:eastAsia="宋体" w:hAnsi="Times New Roman"/>
          <w:sz w:val="24"/>
          <w:szCs w:val="20"/>
        </w:rPr>
      </w:pPr>
      <w:r w:rsidRPr="00447A61">
        <w:rPr>
          <w:rFonts w:ascii="Times New Roman" w:eastAsia="宋体" w:hAnsi="Times New Roman"/>
          <w:sz w:val="24"/>
          <w:szCs w:val="20"/>
        </w:rPr>
        <w:t>值班主任审核之后，</w:t>
      </w:r>
      <w:r w:rsidR="00576435" w:rsidRPr="00447A61">
        <w:rPr>
          <w:rFonts w:ascii="Times New Roman" w:eastAsia="宋体" w:hAnsi="Times New Roman"/>
          <w:sz w:val="24"/>
          <w:szCs w:val="20"/>
        </w:rPr>
        <w:t>交由电调执行，如</w:t>
      </w:r>
      <w:ins w:id="1381" w:author="微软用户" w:date="2014-07-21T16:37: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_Ref393723960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382" w:author="微软用户" w:date="2014-07-21T16:37:00Z">
        <w:r w:rsidR="006F237A" w:rsidRPr="00ED264E">
          <w:rPr>
            <w:rFonts w:ascii="Times New Roman" w:eastAsia="宋体" w:hAnsi="Times New Roman"/>
            <w:sz w:val="24"/>
            <w:szCs w:val="20"/>
            <w:rPrChange w:id="1383" w:author="微软用户" w:date="2014-07-21T17:08:00Z">
              <w:rPr/>
            </w:rPrChange>
          </w:rPr>
          <w:t>图</w:t>
        </w:r>
        <w:r w:rsidR="006F237A" w:rsidRPr="00ED264E">
          <w:rPr>
            <w:rFonts w:ascii="Times New Roman" w:eastAsia="宋体" w:hAnsi="Times New Roman"/>
            <w:sz w:val="24"/>
            <w:szCs w:val="20"/>
            <w:rPrChange w:id="1384" w:author="微软用户" w:date="2014-07-21T17:08:00Z">
              <w:rPr/>
            </w:rPrChange>
          </w:rPr>
          <w:t>3- 54</w:t>
        </w:r>
        <w:r w:rsidR="006F237A">
          <w:rPr>
            <w:rFonts w:ascii="Times New Roman" w:eastAsia="宋体" w:hAnsi="Times New Roman"/>
            <w:sz w:val="24"/>
            <w:szCs w:val="20"/>
          </w:rPr>
          <w:fldChar w:fldCharType="end"/>
        </w:r>
      </w:ins>
      <w:del w:id="1385" w:author="微软用户" w:date="2014-07-21T16:37:00Z">
        <w:r w:rsidRPr="00447A61" w:rsidDel="006F237A">
          <w:rPr>
            <w:rFonts w:ascii="Times New Roman" w:eastAsia="宋体" w:hAnsi="Times New Roman"/>
            <w:sz w:val="24"/>
            <w:szCs w:val="20"/>
          </w:rPr>
          <w:delText>图</w:delText>
        </w:r>
        <w:r w:rsidR="00C4326B" w:rsidRPr="00447A61" w:rsidDel="006F237A">
          <w:rPr>
            <w:rFonts w:ascii="Times New Roman" w:eastAsia="宋体" w:hAnsi="Times New Roman"/>
            <w:sz w:val="24"/>
            <w:szCs w:val="20"/>
          </w:rPr>
          <w:delText>3.</w:delText>
        </w:r>
        <w:r w:rsidR="009A7676" w:rsidRPr="00447A61" w:rsidDel="006F237A">
          <w:rPr>
            <w:rFonts w:ascii="Times New Roman" w:eastAsia="宋体" w:hAnsi="Times New Roman"/>
            <w:sz w:val="24"/>
            <w:szCs w:val="20"/>
          </w:rPr>
          <w:delText>5</w:delText>
        </w:r>
        <w:r w:rsidR="00447A61" w:rsidRPr="00447A61" w:rsidDel="006F237A">
          <w:rPr>
            <w:rFonts w:ascii="Times New Roman" w:eastAsia="宋体" w:hAnsi="Times New Roman"/>
            <w:sz w:val="24"/>
            <w:szCs w:val="20"/>
          </w:rPr>
          <w:delText>0</w:delText>
        </w:r>
      </w:del>
      <w:r w:rsidR="00576435" w:rsidRPr="00447A61">
        <w:rPr>
          <w:rFonts w:ascii="Times New Roman" w:eastAsia="宋体" w:hAnsi="Times New Roman"/>
          <w:sz w:val="24"/>
          <w:szCs w:val="20"/>
        </w:rPr>
        <w:t>所示。</w:t>
      </w:r>
    </w:p>
    <w:p w:rsidR="00312826" w:rsidRPr="00745FAE" w:rsidRDefault="005566B1" w:rsidP="00745FAE">
      <w:pPr>
        <w:jc w:val="center"/>
        <w:rPr>
          <w:noProof/>
        </w:rPr>
      </w:pPr>
      <w:ins w:id="1386" w:author="微软用户" w:date="2014-07-21T11:44:00Z">
        <w:r>
          <w:rPr>
            <w:noProof/>
            <w:rPrChange w:id="1387">
              <w:rPr>
                <w:noProof/>
                <w:color w:val="0000FF"/>
                <w:u w:val="single"/>
              </w:rPr>
            </w:rPrChange>
          </w:rPr>
          <w:drawing>
            <wp:inline distT="0" distB="0" distL="0" distR="0">
              <wp:extent cx="5400040" cy="1302116"/>
              <wp:effectExtent l="19050" t="0" r="0" b="0"/>
              <wp:docPr id="12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cstate="print"/>
                      <a:srcRect/>
                      <a:stretch>
                        <a:fillRect/>
                      </a:stretch>
                    </pic:blipFill>
                    <pic:spPr bwMode="auto">
                      <a:xfrm>
                        <a:off x="0" y="0"/>
                        <a:ext cx="5400040" cy="1302116"/>
                      </a:xfrm>
                      <a:prstGeom prst="rect">
                        <a:avLst/>
                      </a:prstGeom>
                      <a:noFill/>
                      <a:ln w="9525">
                        <a:noFill/>
                        <a:miter lim="800000"/>
                        <a:headEnd/>
                        <a:tailEnd/>
                      </a:ln>
                    </pic:spPr>
                  </pic:pic>
                </a:graphicData>
              </a:graphic>
            </wp:inline>
          </w:drawing>
        </w:r>
      </w:ins>
      <w:del w:id="1388" w:author="微软用户" w:date="2014-07-21T11:44:00Z">
        <w:r>
          <w:rPr>
            <w:noProof/>
            <w:rPrChange w:id="1389">
              <w:rPr>
                <w:noProof/>
                <w:color w:val="0000FF"/>
                <w:u w:val="single"/>
              </w:rPr>
            </w:rPrChange>
          </w:rPr>
          <w:drawing>
            <wp:inline distT="0" distB="0" distL="0" distR="0">
              <wp:extent cx="5391150" cy="16573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1150" cy="1657350"/>
                      </a:xfrm>
                      <a:prstGeom prst="rect">
                        <a:avLst/>
                      </a:prstGeom>
                      <a:noFill/>
                      <a:ln>
                        <a:noFill/>
                      </a:ln>
                    </pic:spPr>
                  </pic:pic>
                </a:graphicData>
              </a:graphic>
            </wp:inline>
          </w:drawing>
        </w:r>
      </w:del>
    </w:p>
    <w:p w:rsidR="00312826" w:rsidRPr="00EA19F6" w:rsidRDefault="006F237A">
      <w:pPr>
        <w:pStyle w:val="af8"/>
        <w:jc w:val="center"/>
        <w:rPr>
          <w:rFonts w:ascii="Times New Roman" w:hAnsi="Times New Roman"/>
          <w:sz w:val="21"/>
          <w:szCs w:val="21"/>
        </w:rPr>
        <w:pPrChange w:id="1390" w:author="微软用户" w:date="2014-07-21T17:08:00Z">
          <w:pPr>
            <w:pStyle w:val="af7"/>
            <w:spacing w:afterLines="0" w:line="360" w:lineRule="auto"/>
          </w:pPr>
        </w:pPrChange>
      </w:pPr>
      <w:bookmarkStart w:id="1391" w:name="_Ref393723960"/>
      <w:ins w:id="1392" w:author="微软用户" w:date="2014-07-21T16:37:00Z">
        <w:r>
          <w:t>图</w:t>
        </w:r>
        <w:r>
          <w:t xml:space="preserve">3- </w:t>
        </w:r>
        <w:r>
          <w:fldChar w:fldCharType="begin"/>
        </w:r>
        <w:r>
          <w:instrText xml:space="preserve"> SEQ </w:instrText>
        </w:r>
        <w:r>
          <w:instrText>图</w:instrText>
        </w:r>
        <w:r>
          <w:instrText xml:space="preserve">3- \* ARABIC </w:instrText>
        </w:r>
      </w:ins>
      <w:r>
        <w:fldChar w:fldCharType="separate"/>
      </w:r>
      <w:ins w:id="1393" w:author="微软用户" w:date="2014-07-21T17:03:00Z">
        <w:r w:rsidR="003202FC">
          <w:rPr>
            <w:noProof/>
          </w:rPr>
          <w:t>54</w:t>
        </w:r>
      </w:ins>
      <w:ins w:id="1394" w:author="微软用户" w:date="2014-07-21T16:37:00Z">
        <w:r>
          <w:fldChar w:fldCharType="end"/>
        </w:r>
      </w:ins>
      <w:bookmarkEnd w:id="1391"/>
      <w:del w:id="1395" w:author="微软用户" w:date="2014-07-21T16:37:00Z">
        <w:r w:rsidR="00312826" w:rsidRPr="00EA19F6" w:rsidDel="006F237A">
          <w:rPr>
            <w:rFonts w:ascii="Times New Roman" w:hAnsi="Times New Roman"/>
            <w:sz w:val="21"/>
            <w:szCs w:val="21"/>
          </w:rPr>
          <w:delText>图</w:delText>
        </w:r>
        <w:r w:rsidR="00C4326B" w:rsidRPr="00EA19F6" w:rsidDel="006F237A">
          <w:rPr>
            <w:rFonts w:ascii="Times New Roman" w:hAnsi="Times New Roman"/>
            <w:sz w:val="21"/>
            <w:szCs w:val="21"/>
          </w:rPr>
          <w:delText>3.</w:delText>
        </w:r>
        <w:r w:rsidR="009A7676" w:rsidRPr="00EA19F6" w:rsidDel="006F237A">
          <w:rPr>
            <w:rFonts w:ascii="Times New Roman" w:hAnsi="Times New Roman"/>
            <w:sz w:val="21"/>
            <w:szCs w:val="21"/>
          </w:rPr>
          <w:delText>5</w:delText>
        </w:r>
        <w:r w:rsidR="00447A61" w:rsidDel="006F237A">
          <w:rPr>
            <w:rFonts w:ascii="Times New Roman" w:hAnsi="Times New Roman"/>
            <w:sz w:val="21"/>
            <w:szCs w:val="21"/>
          </w:rPr>
          <w:delText>0</w:delText>
        </w:r>
      </w:del>
      <w:r w:rsidR="00312826" w:rsidRPr="00EA19F6">
        <w:rPr>
          <w:rFonts w:ascii="Times New Roman" w:hAnsi="Times New Roman"/>
          <w:sz w:val="21"/>
          <w:szCs w:val="21"/>
        </w:rPr>
        <w:t>停送电通知单电调执行界面</w:t>
      </w:r>
    </w:p>
    <w:p w:rsidR="00644C18" w:rsidRPr="00EA19F6" w:rsidRDefault="00644C18">
      <w:pPr>
        <w:pStyle w:val="4"/>
        <w:pPrChange w:id="1396" w:author="微软用户" w:date="2014-07-21T14:34:00Z">
          <w:pPr>
            <w:pStyle w:val="3"/>
          </w:pPr>
        </w:pPrChange>
      </w:pPr>
      <w:bookmarkStart w:id="1397" w:name="_Toc374623974"/>
      <w:bookmarkStart w:id="1398" w:name="_Toc374624508"/>
      <w:r w:rsidRPr="00EA19F6">
        <w:t>停送</w:t>
      </w:r>
      <w:r w:rsidRPr="006D665F">
        <w:rPr>
          <w:rFonts w:hint="eastAsia"/>
        </w:rPr>
        <w:t>电</w:t>
      </w:r>
      <w:r w:rsidRPr="00EA19F6">
        <w:t>通知单的发布与反馈</w:t>
      </w:r>
      <w:bookmarkEnd w:id="1397"/>
      <w:bookmarkEnd w:id="1398"/>
    </w:p>
    <w:p w:rsidR="00644C18" w:rsidRPr="00447A61" w:rsidRDefault="000837B8" w:rsidP="00447A61">
      <w:pPr>
        <w:pStyle w:val="af7"/>
        <w:spacing w:afterLines="0" w:line="360" w:lineRule="auto"/>
        <w:ind w:firstLine="420"/>
        <w:jc w:val="both"/>
        <w:rPr>
          <w:rFonts w:ascii="Times New Roman" w:eastAsia="宋体" w:hAnsi="Times New Roman"/>
          <w:sz w:val="24"/>
          <w:szCs w:val="20"/>
        </w:rPr>
      </w:pPr>
      <w:r w:rsidRPr="00447A61">
        <w:rPr>
          <w:rFonts w:ascii="Times New Roman" w:eastAsia="宋体" w:hAnsi="Times New Roman"/>
          <w:sz w:val="24"/>
          <w:szCs w:val="20"/>
        </w:rPr>
        <w:t>电调执行的停送电通知单之后，由行调</w:t>
      </w:r>
      <w:r w:rsidR="00D97C9A" w:rsidRPr="00447A61">
        <w:rPr>
          <w:rFonts w:ascii="Times New Roman" w:eastAsia="宋体" w:hAnsi="Times New Roman"/>
          <w:sz w:val="24"/>
          <w:szCs w:val="20"/>
        </w:rPr>
        <w:t>进行发布，如</w:t>
      </w:r>
      <w:ins w:id="1399" w:author="微软用户" w:date="2014-07-21T16:37: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_Ref393723974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400" w:author="微软用户" w:date="2014-07-21T16:37:00Z">
        <w:r w:rsidR="006F237A" w:rsidRPr="00ED264E">
          <w:rPr>
            <w:rFonts w:ascii="Times New Roman" w:eastAsia="宋体" w:hAnsi="Times New Roman" w:hint="eastAsia"/>
            <w:sz w:val="24"/>
            <w:szCs w:val="20"/>
            <w:rPrChange w:id="1401" w:author="微软用户" w:date="2014-07-21T17:08:00Z">
              <w:rPr>
                <w:rFonts w:hint="eastAsia"/>
              </w:rPr>
            </w:rPrChange>
          </w:rPr>
          <w:t>图</w:t>
        </w:r>
        <w:r w:rsidR="006F237A" w:rsidRPr="00ED264E">
          <w:rPr>
            <w:rFonts w:ascii="Times New Roman" w:eastAsia="宋体" w:hAnsi="Times New Roman"/>
            <w:sz w:val="24"/>
            <w:szCs w:val="20"/>
            <w:rPrChange w:id="1402" w:author="微软用户" w:date="2014-07-21T17:08:00Z">
              <w:rPr/>
            </w:rPrChange>
          </w:rPr>
          <w:t>3- 55</w:t>
        </w:r>
        <w:r w:rsidR="006F237A">
          <w:rPr>
            <w:rFonts w:ascii="Times New Roman" w:eastAsia="宋体" w:hAnsi="Times New Roman"/>
            <w:sz w:val="24"/>
            <w:szCs w:val="20"/>
          </w:rPr>
          <w:fldChar w:fldCharType="end"/>
        </w:r>
      </w:ins>
      <w:del w:id="1403" w:author="微软用户" w:date="2014-07-21T16:37:00Z">
        <w:r w:rsidR="00644C18" w:rsidRPr="00447A61" w:rsidDel="006F237A">
          <w:rPr>
            <w:rFonts w:ascii="Times New Roman" w:eastAsia="宋体" w:hAnsi="Times New Roman"/>
            <w:sz w:val="24"/>
            <w:szCs w:val="20"/>
          </w:rPr>
          <w:delText>图</w:delText>
        </w:r>
        <w:r w:rsidR="00644C18" w:rsidRPr="00447A61" w:rsidDel="006F237A">
          <w:rPr>
            <w:rFonts w:ascii="Times New Roman" w:eastAsia="宋体" w:hAnsi="Times New Roman"/>
            <w:sz w:val="24"/>
            <w:szCs w:val="20"/>
          </w:rPr>
          <w:delText>3.</w:delText>
        </w:r>
        <w:r w:rsidR="009A7676" w:rsidRPr="00447A61" w:rsidDel="006F237A">
          <w:rPr>
            <w:rFonts w:ascii="Times New Roman" w:eastAsia="宋体" w:hAnsi="Times New Roman"/>
            <w:sz w:val="24"/>
            <w:szCs w:val="20"/>
          </w:rPr>
          <w:delText>5</w:delText>
        </w:r>
        <w:r w:rsidR="00D2590C" w:rsidDel="006F237A">
          <w:rPr>
            <w:rFonts w:ascii="Times New Roman" w:eastAsia="宋体" w:hAnsi="Times New Roman"/>
            <w:sz w:val="24"/>
            <w:szCs w:val="20"/>
          </w:rPr>
          <w:delText>1</w:delText>
        </w:r>
      </w:del>
      <w:r w:rsidR="00D97C9A" w:rsidRPr="00447A61">
        <w:rPr>
          <w:rFonts w:ascii="Times New Roman" w:eastAsia="宋体" w:hAnsi="Times New Roman"/>
          <w:sz w:val="24"/>
          <w:szCs w:val="20"/>
        </w:rPr>
        <w:t>所示。</w:t>
      </w:r>
    </w:p>
    <w:p w:rsidR="00644C18" w:rsidRPr="00745FAE" w:rsidRDefault="005566B1" w:rsidP="00745FAE">
      <w:pPr>
        <w:jc w:val="center"/>
        <w:rPr>
          <w:noProof/>
        </w:rPr>
      </w:pPr>
      <w:ins w:id="1404" w:author="微软用户" w:date="2014-07-21T11:45:00Z">
        <w:r>
          <w:rPr>
            <w:noProof/>
            <w:rPrChange w:id="1405">
              <w:rPr>
                <w:noProof/>
                <w:color w:val="0000FF"/>
                <w:u w:val="single"/>
              </w:rPr>
            </w:rPrChange>
          </w:rPr>
          <w:lastRenderedPageBreak/>
          <w:drawing>
            <wp:inline distT="0" distB="0" distL="0" distR="0">
              <wp:extent cx="5400040" cy="1368010"/>
              <wp:effectExtent l="1905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1" cstate="print"/>
                      <a:srcRect/>
                      <a:stretch>
                        <a:fillRect/>
                      </a:stretch>
                    </pic:blipFill>
                    <pic:spPr bwMode="auto">
                      <a:xfrm>
                        <a:off x="0" y="0"/>
                        <a:ext cx="5400040" cy="1368010"/>
                      </a:xfrm>
                      <a:prstGeom prst="rect">
                        <a:avLst/>
                      </a:prstGeom>
                      <a:noFill/>
                      <a:ln w="9525">
                        <a:noFill/>
                        <a:miter lim="800000"/>
                        <a:headEnd/>
                        <a:tailEnd/>
                      </a:ln>
                    </pic:spPr>
                  </pic:pic>
                </a:graphicData>
              </a:graphic>
            </wp:inline>
          </w:drawing>
        </w:r>
      </w:ins>
      <w:del w:id="1406" w:author="微软用户" w:date="2014-07-21T11:45:00Z">
        <w:r>
          <w:rPr>
            <w:noProof/>
            <w:rPrChange w:id="1407">
              <w:rPr>
                <w:noProof/>
                <w:color w:val="0000FF"/>
                <w:u w:val="single"/>
              </w:rPr>
            </w:rPrChange>
          </w:rPr>
          <w:drawing>
            <wp:inline distT="0" distB="0" distL="0" distR="0">
              <wp:extent cx="5391150" cy="13811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1381125"/>
                      </a:xfrm>
                      <a:prstGeom prst="rect">
                        <a:avLst/>
                      </a:prstGeom>
                      <a:noFill/>
                      <a:ln>
                        <a:noFill/>
                      </a:ln>
                    </pic:spPr>
                  </pic:pic>
                </a:graphicData>
              </a:graphic>
            </wp:inline>
          </w:drawing>
        </w:r>
      </w:del>
    </w:p>
    <w:p w:rsidR="00644C18" w:rsidRPr="00EA19F6" w:rsidRDefault="006F237A">
      <w:pPr>
        <w:pStyle w:val="af8"/>
        <w:jc w:val="center"/>
        <w:rPr>
          <w:szCs w:val="21"/>
        </w:rPr>
        <w:pPrChange w:id="1408" w:author="微软用户" w:date="2014-07-21T17:08:00Z">
          <w:pPr>
            <w:ind w:firstLineChars="1000" w:firstLine="2238"/>
          </w:pPr>
        </w:pPrChange>
      </w:pPr>
      <w:bookmarkStart w:id="1409" w:name="_Ref393723974"/>
      <w:ins w:id="1410" w:author="微软用户" w:date="2014-07-21T16:37: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411" w:author="微软用户" w:date="2014-07-21T17:03:00Z">
        <w:r w:rsidR="003202FC">
          <w:rPr>
            <w:noProof/>
          </w:rPr>
          <w:t>55</w:t>
        </w:r>
      </w:ins>
      <w:ins w:id="1412" w:author="微软用户" w:date="2014-07-21T16:37:00Z">
        <w:r>
          <w:fldChar w:fldCharType="end"/>
        </w:r>
      </w:ins>
      <w:bookmarkEnd w:id="1409"/>
      <w:del w:id="1413" w:author="微软用户" w:date="2014-07-21T16:37:00Z">
        <w:r w:rsidR="00644C18" w:rsidRPr="00EA19F6" w:rsidDel="006F237A">
          <w:rPr>
            <w:szCs w:val="21"/>
          </w:rPr>
          <w:delText>图</w:delText>
        </w:r>
        <w:r w:rsidR="00644C18" w:rsidRPr="00EA19F6" w:rsidDel="006F237A">
          <w:rPr>
            <w:szCs w:val="21"/>
          </w:rPr>
          <w:delText>3.</w:delText>
        </w:r>
        <w:r w:rsidR="009A7676" w:rsidRPr="00EA19F6" w:rsidDel="006F237A">
          <w:rPr>
            <w:szCs w:val="21"/>
          </w:rPr>
          <w:delText>5</w:delText>
        </w:r>
        <w:r w:rsidR="00D2590C" w:rsidDel="006F237A">
          <w:rPr>
            <w:szCs w:val="21"/>
          </w:rPr>
          <w:delText>1</w:delText>
        </w:r>
      </w:del>
      <w:r w:rsidR="00644C18" w:rsidRPr="00EA19F6">
        <w:rPr>
          <w:szCs w:val="21"/>
        </w:rPr>
        <w:t xml:space="preserve"> </w:t>
      </w:r>
      <w:r w:rsidR="00644C18" w:rsidRPr="00EA19F6">
        <w:rPr>
          <w:szCs w:val="21"/>
        </w:rPr>
        <w:t>停送电通知单行调发布界面</w:t>
      </w:r>
    </w:p>
    <w:p w:rsidR="00644C18" w:rsidRPr="00D2590C" w:rsidRDefault="00644C18" w:rsidP="00D2590C">
      <w:pPr>
        <w:pStyle w:val="af7"/>
        <w:spacing w:afterLines="0" w:line="360" w:lineRule="auto"/>
        <w:ind w:firstLine="420"/>
        <w:jc w:val="both"/>
        <w:rPr>
          <w:rFonts w:ascii="Times New Roman" w:eastAsia="宋体" w:hAnsi="Times New Roman"/>
          <w:sz w:val="24"/>
          <w:szCs w:val="20"/>
        </w:rPr>
      </w:pPr>
      <w:r w:rsidRPr="00D2590C">
        <w:rPr>
          <w:rFonts w:ascii="Times New Roman" w:eastAsia="宋体" w:hAnsi="Times New Roman"/>
          <w:sz w:val="24"/>
          <w:szCs w:val="20"/>
        </w:rPr>
        <w:t>发布之后，由受令处所的行值进行反馈，</w:t>
      </w:r>
      <w:r w:rsidR="00D97C9A" w:rsidRPr="00D2590C">
        <w:rPr>
          <w:rFonts w:ascii="Times New Roman" w:eastAsia="宋体" w:hAnsi="Times New Roman"/>
          <w:sz w:val="24"/>
          <w:szCs w:val="20"/>
        </w:rPr>
        <w:t>如</w:t>
      </w:r>
      <w:ins w:id="1414" w:author="微软用户" w:date="2014-07-21T16:37: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_Ref393723988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415" w:author="微软用户" w:date="2014-07-21T16:37:00Z">
        <w:r w:rsidR="006F237A" w:rsidRPr="00ED264E">
          <w:rPr>
            <w:rFonts w:ascii="Times New Roman" w:eastAsia="宋体" w:hAnsi="Times New Roman" w:hint="eastAsia"/>
            <w:sz w:val="24"/>
            <w:szCs w:val="20"/>
            <w:rPrChange w:id="1416" w:author="微软用户" w:date="2014-07-21T17:08:00Z">
              <w:rPr>
                <w:rFonts w:hint="eastAsia"/>
              </w:rPr>
            </w:rPrChange>
          </w:rPr>
          <w:t>图</w:t>
        </w:r>
        <w:r w:rsidR="006F237A" w:rsidRPr="00ED264E">
          <w:rPr>
            <w:rFonts w:ascii="Times New Roman" w:eastAsia="宋体" w:hAnsi="Times New Roman"/>
            <w:sz w:val="24"/>
            <w:szCs w:val="20"/>
            <w:rPrChange w:id="1417" w:author="微软用户" w:date="2014-07-21T17:08:00Z">
              <w:rPr/>
            </w:rPrChange>
          </w:rPr>
          <w:t>3- 56</w:t>
        </w:r>
        <w:r w:rsidR="006F237A">
          <w:rPr>
            <w:rFonts w:ascii="Times New Roman" w:eastAsia="宋体" w:hAnsi="Times New Roman"/>
            <w:sz w:val="24"/>
            <w:szCs w:val="20"/>
          </w:rPr>
          <w:fldChar w:fldCharType="end"/>
        </w:r>
      </w:ins>
      <w:del w:id="1418" w:author="微软用户" w:date="2014-07-21T16:37:00Z">
        <w:r w:rsidRPr="00D2590C" w:rsidDel="006F237A">
          <w:rPr>
            <w:rFonts w:ascii="Times New Roman" w:eastAsia="宋体" w:hAnsi="Times New Roman"/>
            <w:sz w:val="24"/>
            <w:szCs w:val="20"/>
          </w:rPr>
          <w:delText>图</w:delText>
        </w:r>
        <w:r w:rsidR="00D97C9A" w:rsidRPr="00D2590C" w:rsidDel="006F237A">
          <w:rPr>
            <w:rFonts w:ascii="Times New Roman" w:eastAsia="宋体" w:hAnsi="Times New Roman"/>
            <w:sz w:val="24"/>
            <w:szCs w:val="20"/>
          </w:rPr>
          <w:delText>3.</w:delText>
        </w:r>
        <w:r w:rsidR="009A7676" w:rsidRPr="00D2590C" w:rsidDel="006F237A">
          <w:rPr>
            <w:rFonts w:ascii="Times New Roman" w:eastAsia="宋体" w:hAnsi="Times New Roman"/>
            <w:sz w:val="24"/>
            <w:szCs w:val="20"/>
          </w:rPr>
          <w:delText>5</w:delText>
        </w:r>
        <w:r w:rsidR="00D2590C" w:rsidRPr="00D2590C" w:rsidDel="006F237A">
          <w:rPr>
            <w:rFonts w:ascii="Times New Roman" w:eastAsia="宋体" w:hAnsi="Times New Roman"/>
            <w:sz w:val="24"/>
            <w:szCs w:val="20"/>
          </w:rPr>
          <w:delText>2</w:delText>
        </w:r>
      </w:del>
      <w:r w:rsidR="00D97C9A" w:rsidRPr="00D2590C">
        <w:rPr>
          <w:rFonts w:ascii="Times New Roman" w:eastAsia="宋体" w:hAnsi="Times New Roman"/>
          <w:sz w:val="24"/>
          <w:szCs w:val="20"/>
        </w:rPr>
        <w:t>所示。</w:t>
      </w:r>
    </w:p>
    <w:p w:rsidR="00644C18" w:rsidRPr="00745FAE" w:rsidRDefault="005566B1" w:rsidP="00745FAE">
      <w:pPr>
        <w:jc w:val="center"/>
        <w:rPr>
          <w:noProof/>
        </w:rPr>
      </w:pPr>
      <w:ins w:id="1419" w:author="微软用户" w:date="2014-07-21T11:47:00Z">
        <w:r>
          <w:rPr>
            <w:noProof/>
            <w:rPrChange w:id="1420">
              <w:rPr>
                <w:noProof/>
                <w:color w:val="0000FF"/>
                <w:u w:val="single"/>
              </w:rPr>
            </w:rPrChange>
          </w:rPr>
          <w:drawing>
            <wp:inline distT="0" distB="0" distL="0" distR="0">
              <wp:extent cx="5400040" cy="1306750"/>
              <wp:effectExtent l="1905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cstate="print"/>
                      <a:srcRect/>
                      <a:stretch>
                        <a:fillRect/>
                      </a:stretch>
                    </pic:blipFill>
                    <pic:spPr bwMode="auto">
                      <a:xfrm>
                        <a:off x="0" y="0"/>
                        <a:ext cx="5400040" cy="1306750"/>
                      </a:xfrm>
                      <a:prstGeom prst="rect">
                        <a:avLst/>
                      </a:prstGeom>
                      <a:noFill/>
                      <a:ln w="9525">
                        <a:noFill/>
                        <a:miter lim="800000"/>
                        <a:headEnd/>
                        <a:tailEnd/>
                      </a:ln>
                    </pic:spPr>
                  </pic:pic>
                </a:graphicData>
              </a:graphic>
            </wp:inline>
          </w:drawing>
        </w:r>
      </w:ins>
      <w:del w:id="1421" w:author="微软用户" w:date="2014-07-21T11:47:00Z">
        <w:r>
          <w:rPr>
            <w:noProof/>
            <w:rPrChange w:id="1422">
              <w:rPr>
                <w:noProof/>
                <w:color w:val="0000FF"/>
                <w:u w:val="single"/>
              </w:rPr>
            </w:rPrChange>
          </w:rPr>
          <w:drawing>
            <wp:inline distT="0" distB="0" distL="0" distR="0">
              <wp:extent cx="5400675" cy="12954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del>
    </w:p>
    <w:p w:rsidR="00644C18" w:rsidRPr="00EA19F6" w:rsidRDefault="006F237A">
      <w:pPr>
        <w:pStyle w:val="af8"/>
        <w:jc w:val="center"/>
        <w:rPr>
          <w:szCs w:val="21"/>
        </w:rPr>
        <w:pPrChange w:id="1423" w:author="微软用户" w:date="2014-07-21T17:08:00Z">
          <w:pPr>
            <w:ind w:firstLineChars="1000" w:firstLine="2238"/>
          </w:pPr>
        </w:pPrChange>
      </w:pPr>
      <w:bookmarkStart w:id="1424" w:name="_Ref393723988"/>
      <w:ins w:id="1425" w:author="微软用户" w:date="2014-07-21T16:37: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426" w:author="微软用户" w:date="2014-07-21T17:03:00Z">
        <w:r w:rsidR="003202FC">
          <w:rPr>
            <w:noProof/>
          </w:rPr>
          <w:t>56</w:t>
        </w:r>
      </w:ins>
      <w:ins w:id="1427" w:author="微软用户" w:date="2014-07-21T16:37:00Z">
        <w:r>
          <w:fldChar w:fldCharType="end"/>
        </w:r>
      </w:ins>
      <w:bookmarkEnd w:id="1424"/>
      <w:del w:id="1428" w:author="微软用户" w:date="2014-07-21T16:37:00Z">
        <w:r w:rsidR="00644C18" w:rsidRPr="00EA19F6" w:rsidDel="006F237A">
          <w:rPr>
            <w:szCs w:val="21"/>
          </w:rPr>
          <w:delText>图</w:delText>
        </w:r>
        <w:r w:rsidR="00644C18" w:rsidRPr="00EA19F6" w:rsidDel="006F237A">
          <w:rPr>
            <w:szCs w:val="21"/>
          </w:rPr>
          <w:delText>3.</w:delText>
        </w:r>
        <w:r w:rsidR="009A7676" w:rsidRPr="00EA19F6" w:rsidDel="006F237A">
          <w:rPr>
            <w:szCs w:val="21"/>
          </w:rPr>
          <w:delText>5</w:delText>
        </w:r>
        <w:r w:rsidR="00D2590C" w:rsidDel="006F237A">
          <w:rPr>
            <w:szCs w:val="21"/>
          </w:rPr>
          <w:delText>2</w:delText>
        </w:r>
        <w:r w:rsidR="00644C18" w:rsidRPr="00EA19F6" w:rsidDel="006F237A">
          <w:rPr>
            <w:szCs w:val="21"/>
          </w:rPr>
          <w:delText xml:space="preserve"> </w:delText>
        </w:r>
      </w:del>
      <w:r w:rsidR="00644C18" w:rsidRPr="00EA19F6">
        <w:rPr>
          <w:szCs w:val="21"/>
        </w:rPr>
        <w:t>受令处所行值反馈界面</w:t>
      </w:r>
    </w:p>
    <w:p w:rsidR="00644C18" w:rsidRDefault="00644C18" w:rsidP="00D2590C">
      <w:pPr>
        <w:pStyle w:val="af7"/>
        <w:spacing w:afterLines="0" w:line="360" w:lineRule="auto"/>
        <w:ind w:firstLine="420"/>
        <w:jc w:val="both"/>
        <w:rPr>
          <w:ins w:id="1429" w:author="微软用户" w:date="2014-07-21T14:34:00Z"/>
          <w:rFonts w:ascii="Times New Roman" w:eastAsia="宋体" w:hAnsi="Times New Roman"/>
          <w:sz w:val="24"/>
          <w:szCs w:val="20"/>
        </w:rPr>
      </w:pPr>
      <w:r w:rsidRPr="00D2590C">
        <w:rPr>
          <w:rFonts w:ascii="Times New Roman" w:eastAsia="宋体" w:hAnsi="Times New Roman"/>
          <w:sz w:val="24"/>
          <w:szCs w:val="20"/>
        </w:rPr>
        <w:t>受令处所行值反馈之后则表示该通知单流程结束，等待正式进入停电或者送电操作。</w:t>
      </w:r>
    </w:p>
    <w:p w:rsidR="00174E8E" w:rsidRDefault="00174E8E">
      <w:pPr>
        <w:pStyle w:val="3"/>
        <w:rPr>
          <w:ins w:id="1430" w:author="微软用户" w:date="2014-07-21T14:34:00Z"/>
          <w:rFonts w:eastAsia="宋体"/>
        </w:rPr>
        <w:pPrChange w:id="1431" w:author="微软用户" w:date="2014-07-21T14:34:00Z">
          <w:pPr>
            <w:pStyle w:val="af7"/>
            <w:spacing w:afterLines="0" w:line="360" w:lineRule="auto"/>
            <w:ind w:firstLine="420"/>
            <w:jc w:val="both"/>
          </w:pPr>
        </w:pPrChange>
      </w:pPr>
      <w:bookmarkStart w:id="1432" w:name="_Toc393727856"/>
      <w:ins w:id="1433" w:author="微软用户" w:date="2014-07-21T14:34:00Z">
        <w:r>
          <w:rPr>
            <w:rFonts w:eastAsia="宋体" w:hint="eastAsia"/>
          </w:rPr>
          <w:t>车厂接触网停送电流程</w:t>
        </w:r>
        <w:bookmarkEnd w:id="1432"/>
      </w:ins>
    </w:p>
    <w:p w:rsidR="00174E8E" w:rsidRPr="006D665F" w:rsidRDefault="00174E8E" w:rsidP="006D665F">
      <w:pPr>
        <w:pStyle w:val="af7"/>
        <w:spacing w:afterLines="0" w:line="360" w:lineRule="auto"/>
        <w:ind w:firstLine="420"/>
        <w:jc w:val="both"/>
        <w:rPr>
          <w:ins w:id="1434" w:author="微软用户" w:date="2014-07-21T14:48:00Z"/>
          <w:rFonts w:ascii="Times New Roman" w:eastAsia="宋体" w:hAnsi="Times New Roman"/>
          <w:sz w:val="24"/>
          <w:szCs w:val="20"/>
          <w:rPrChange w:id="1435" w:author="微软用户" w:date="2014-07-21T17:26:00Z">
            <w:rPr>
              <w:ins w:id="1436" w:author="微软用户" w:date="2014-07-21T14:48:00Z"/>
              <w:sz w:val="24"/>
            </w:rPr>
          </w:rPrChange>
        </w:rPr>
        <w:pPrChange w:id="1437" w:author="微软用户" w:date="2014-07-21T17:26:00Z">
          <w:pPr>
            <w:pStyle w:val="af7"/>
            <w:spacing w:afterLines="0" w:line="360" w:lineRule="auto"/>
            <w:ind w:firstLine="420"/>
            <w:jc w:val="both"/>
          </w:pPr>
        </w:pPrChange>
      </w:pPr>
      <w:ins w:id="1438" w:author="微软用户" w:date="2014-07-21T14:35:00Z">
        <w:r w:rsidRPr="006D665F">
          <w:rPr>
            <w:rFonts w:ascii="Times New Roman" w:eastAsia="宋体" w:hAnsi="Times New Roman" w:hint="eastAsia"/>
            <w:sz w:val="24"/>
            <w:szCs w:val="20"/>
            <w:rPrChange w:id="1439" w:author="微软用户" w:date="2014-07-21T17:26:00Z">
              <w:rPr>
                <w:rFonts w:hint="eastAsia"/>
                <w:sz w:val="24"/>
              </w:rPr>
            </w:rPrChange>
          </w:rPr>
          <w:t>厂调发起</w:t>
        </w:r>
        <w:r w:rsidRPr="006D665F">
          <w:rPr>
            <w:rFonts w:ascii="Times New Roman" w:eastAsia="宋体" w:hAnsi="Times New Roman"/>
            <w:sz w:val="24"/>
            <w:szCs w:val="20"/>
            <w:rPrChange w:id="1440" w:author="微软用户" w:date="2014-07-21T17:26:00Z">
              <w:rPr>
                <w:sz w:val="24"/>
              </w:rPr>
            </w:rPrChange>
          </w:rPr>
          <w:t>停送电</w:t>
        </w:r>
        <w:r w:rsidRPr="006D665F">
          <w:rPr>
            <w:rFonts w:ascii="Times New Roman" w:eastAsia="宋体" w:hAnsi="Times New Roman" w:hint="eastAsia"/>
            <w:sz w:val="24"/>
            <w:szCs w:val="20"/>
            <w:rPrChange w:id="1441" w:author="微软用户" w:date="2014-07-21T17:26:00Z">
              <w:rPr>
                <w:rFonts w:hint="eastAsia"/>
                <w:sz w:val="24"/>
              </w:rPr>
            </w:rPrChange>
          </w:rPr>
          <w:t>通知单</w:t>
        </w:r>
        <w:r w:rsidR="00BE4B2C" w:rsidRPr="006D665F">
          <w:rPr>
            <w:rFonts w:ascii="Times New Roman" w:eastAsia="宋体" w:hAnsi="Times New Roman"/>
            <w:sz w:val="24"/>
            <w:szCs w:val="20"/>
            <w:rPrChange w:id="1442" w:author="微软用户" w:date="2014-07-21T17:26:00Z">
              <w:rPr>
                <w:sz w:val="24"/>
              </w:rPr>
            </w:rPrChange>
          </w:rPr>
          <w:t>的流程为：</w:t>
        </w:r>
      </w:ins>
      <w:ins w:id="1443" w:author="微软用户" w:date="2014-07-21T14:38:00Z">
        <w:r w:rsidR="00BE4B2C" w:rsidRPr="006D665F">
          <w:rPr>
            <w:rFonts w:ascii="Times New Roman" w:eastAsia="宋体" w:hAnsi="Times New Roman" w:hint="eastAsia"/>
            <w:sz w:val="24"/>
            <w:szCs w:val="20"/>
            <w:rPrChange w:id="1444" w:author="微软用户" w:date="2014-07-21T17:26:00Z">
              <w:rPr>
                <w:rFonts w:hint="eastAsia"/>
                <w:sz w:val="24"/>
              </w:rPr>
            </w:rPrChange>
          </w:rPr>
          <w:t>厂</w:t>
        </w:r>
      </w:ins>
      <w:ins w:id="1445" w:author="微软用户" w:date="2014-07-21T14:35:00Z">
        <w:r w:rsidRPr="006D665F">
          <w:rPr>
            <w:rFonts w:ascii="Times New Roman" w:eastAsia="宋体" w:hAnsi="Times New Roman"/>
            <w:sz w:val="24"/>
            <w:szCs w:val="20"/>
            <w:rPrChange w:id="1446" w:author="微软用户" w:date="2014-07-21T17:26:00Z">
              <w:rPr>
                <w:sz w:val="24"/>
              </w:rPr>
            </w:rPrChange>
          </w:rPr>
          <w:t>调（创建通知单）</w:t>
        </w:r>
        <w:r w:rsidRPr="006D665F">
          <w:rPr>
            <w:rFonts w:ascii="Times New Roman" w:eastAsia="宋体" w:hAnsi="Times New Roman"/>
            <w:sz w:val="24"/>
            <w:szCs w:val="20"/>
            <w:rPrChange w:id="1447" w:author="微软用户" w:date="2014-07-21T17:26:00Z">
              <w:rPr>
                <w:sz w:val="24"/>
              </w:rPr>
            </w:rPrChange>
          </w:rPr>
          <w:t>→</w:t>
        </w:r>
      </w:ins>
      <w:ins w:id="1448" w:author="微软用户" w:date="2014-07-21T14:46:00Z">
        <w:r w:rsidR="0049144E" w:rsidRPr="006D665F">
          <w:rPr>
            <w:rFonts w:ascii="Times New Roman" w:eastAsia="宋体" w:hAnsi="Times New Roman" w:hint="eastAsia"/>
            <w:sz w:val="24"/>
            <w:szCs w:val="20"/>
            <w:rPrChange w:id="1449" w:author="微软用户" w:date="2014-07-21T17:26:00Z">
              <w:rPr>
                <w:rFonts w:hint="eastAsia"/>
                <w:sz w:val="24"/>
              </w:rPr>
            </w:rPrChange>
          </w:rPr>
          <w:t>检调</w:t>
        </w:r>
      </w:ins>
      <w:ins w:id="1450" w:author="微软用户" w:date="2014-07-21T14:35:00Z">
        <w:r w:rsidR="0049144E" w:rsidRPr="006D665F">
          <w:rPr>
            <w:rFonts w:ascii="Times New Roman" w:eastAsia="宋体" w:hAnsi="Times New Roman"/>
            <w:sz w:val="24"/>
            <w:szCs w:val="20"/>
            <w:rPrChange w:id="1451" w:author="微软用户" w:date="2014-07-21T17:26:00Z">
              <w:rPr>
                <w:sz w:val="24"/>
              </w:rPr>
            </w:rPrChange>
          </w:rPr>
          <w:t>（</w:t>
        </w:r>
      </w:ins>
      <w:ins w:id="1452" w:author="微软用户" w:date="2014-07-21T14:46:00Z">
        <w:r w:rsidR="0049144E" w:rsidRPr="006D665F">
          <w:rPr>
            <w:rFonts w:ascii="Times New Roman" w:eastAsia="宋体" w:hAnsi="Times New Roman" w:hint="eastAsia"/>
            <w:sz w:val="24"/>
            <w:szCs w:val="20"/>
            <w:rPrChange w:id="1453" w:author="微软用户" w:date="2014-07-21T17:26:00Z">
              <w:rPr>
                <w:rFonts w:hint="eastAsia"/>
                <w:sz w:val="24"/>
              </w:rPr>
            </w:rPrChange>
          </w:rPr>
          <w:t>审核</w:t>
        </w:r>
      </w:ins>
      <w:ins w:id="1454" w:author="微软用户" w:date="2014-07-21T14:35:00Z">
        <w:r w:rsidRPr="006D665F">
          <w:rPr>
            <w:rFonts w:ascii="Times New Roman" w:eastAsia="宋体" w:hAnsi="Times New Roman"/>
            <w:sz w:val="24"/>
            <w:szCs w:val="20"/>
            <w:rPrChange w:id="1455" w:author="微软用户" w:date="2014-07-21T17:26:00Z">
              <w:rPr>
                <w:sz w:val="24"/>
              </w:rPr>
            </w:rPrChange>
          </w:rPr>
          <w:t>）</w:t>
        </w:r>
        <w:r w:rsidRPr="006D665F">
          <w:rPr>
            <w:rFonts w:ascii="Times New Roman" w:eastAsia="宋体" w:hAnsi="Times New Roman"/>
            <w:sz w:val="24"/>
            <w:szCs w:val="20"/>
            <w:rPrChange w:id="1456" w:author="微软用户" w:date="2014-07-21T17:26:00Z">
              <w:rPr>
                <w:sz w:val="24"/>
              </w:rPr>
            </w:rPrChange>
          </w:rPr>
          <w:t>→</w:t>
        </w:r>
      </w:ins>
      <w:ins w:id="1457" w:author="微软用户" w:date="2014-07-21T14:47:00Z">
        <w:r w:rsidR="0049144E" w:rsidRPr="006D665F">
          <w:rPr>
            <w:rFonts w:ascii="Times New Roman" w:eastAsia="宋体" w:hAnsi="Times New Roman" w:hint="eastAsia"/>
            <w:sz w:val="24"/>
            <w:szCs w:val="20"/>
            <w:rPrChange w:id="1458" w:author="微软用户" w:date="2014-07-21T17:26:00Z">
              <w:rPr>
                <w:rFonts w:hint="eastAsia"/>
                <w:sz w:val="24"/>
              </w:rPr>
            </w:rPrChange>
          </w:rPr>
          <w:t>电调</w:t>
        </w:r>
      </w:ins>
      <w:ins w:id="1459" w:author="微软用户" w:date="2014-07-21T14:35:00Z">
        <w:r w:rsidR="0049144E" w:rsidRPr="006D665F">
          <w:rPr>
            <w:rFonts w:ascii="Times New Roman" w:eastAsia="宋体" w:hAnsi="Times New Roman"/>
            <w:sz w:val="24"/>
            <w:szCs w:val="20"/>
            <w:rPrChange w:id="1460" w:author="微软用户" w:date="2014-07-21T17:26:00Z">
              <w:rPr>
                <w:sz w:val="24"/>
              </w:rPr>
            </w:rPrChange>
          </w:rPr>
          <w:t>（</w:t>
        </w:r>
      </w:ins>
      <w:ins w:id="1461" w:author="微软用户" w:date="2014-07-21T14:47:00Z">
        <w:r w:rsidR="0049144E" w:rsidRPr="006D665F">
          <w:rPr>
            <w:rFonts w:ascii="Times New Roman" w:eastAsia="宋体" w:hAnsi="Times New Roman" w:hint="eastAsia"/>
            <w:sz w:val="24"/>
            <w:szCs w:val="20"/>
            <w:rPrChange w:id="1462" w:author="微软用户" w:date="2014-07-21T17:26:00Z">
              <w:rPr>
                <w:rFonts w:hint="eastAsia"/>
                <w:sz w:val="24"/>
              </w:rPr>
            </w:rPrChange>
          </w:rPr>
          <w:t>确认</w:t>
        </w:r>
      </w:ins>
      <w:ins w:id="1463" w:author="微软用户" w:date="2014-07-21T14:35:00Z">
        <w:r w:rsidRPr="006D665F">
          <w:rPr>
            <w:rFonts w:ascii="Times New Roman" w:eastAsia="宋体" w:hAnsi="Times New Roman"/>
            <w:sz w:val="24"/>
            <w:szCs w:val="20"/>
            <w:rPrChange w:id="1464" w:author="微软用户" w:date="2014-07-21T17:26:00Z">
              <w:rPr>
                <w:sz w:val="24"/>
              </w:rPr>
            </w:rPrChange>
          </w:rPr>
          <w:t>）</w:t>
        </w:r>
        <w:r w:rsidRPr="006D665F">
          <w:rPr>
            <w:rFonts w:ascii="Times New Roman" w:eastAsia="宋体" w:hAnsi="Times New Roman"/>
            <w:sz w:val="24"/>
            <w:szCs w:val="20"/>
            <w:rPrChange w:id="1465" w:author="微软用户" w:date="2014-07-21T17:26:00Z">
              <w:rPr>
                <w:sz w:val="24"/>
              </w:rPr>
            </w:rPrChange>
          </w:rPr>
          <w:t>→</w:t>
        </w:r>
        <w:r w:rsidRPr="006D665F">
          <w:rPr>
            <w:rFonts w:ascii="Times New Roman" w:eastAsia="宋体" w:hAnsi="Times New Roman"/>
            <w:sz w:val="24"/>
            <w:szCs w:val="20"/>
            <w:rPrChange w:id="1466" w:author="微软用户" w:date="2014-07-21T17:26:00Z">
              <w:rPr>
                <w:sz w:val="24"/>
              </w:rPr>
            </w:rPrChange>
          </w:rPr>
          <w:t>电调（执行）</w:t>
        </w:r>
        <w:r w:rsidRPr="006D665F">
          <w:rPr>
            <w:rFonts w:ascii="Times New Roman" w:eastAsia="宋体" w:hAnsi="Times New Roman"/>
            <w:sz w:val="24"/>
            <w:szCs w:val="20"/>
            <w:rPrChange w:id="1467" w:author="微软用户" w:date="2014-07-21T17:26:00Z">
              <w:rPr>
                <w:sz w:val="24"/>
              </w:rPr>
            </w:rPrChange>
          </w:rPr>
          <w:t>→</w:t>
        </w:r>
      </w:ins>
      <w:ins w:id="1468" w:author="微软用户" w:date="2014-07-21T14:47:00Z">
        <w:r w:rsidR="0049144E" w:rsidRPr="006D665F">
          <w:rPr>
            <w:rFonts w:ascii="Times New Roman" w:eastAsia="宋体" w:hAnsi="Times New Roman" w:hint="eastAsia"/>
            <w:sz w:val="24"/>
            <w:szCs w:val="20"/>
            <w:rPrChange w:id="1469" w:author="微软用户" w:date="2014-07-21T17:26:00Z">
              <w:rPr>
                <w:rFonts w:hint="eastAsia"/>
                <w:sz w:val="24"/>
              </w:rPr>
            </w:rPrChange>
          </w:rPr>
          <w:t>厂</w:t>
        </w:r>
      </w:ins>
      <w:ins w:id="1470" w:author="微软用户" w:date="2014-07-21T14:35:00Z">
        <w:r w:rsidRPr="006D665F">
          <w:rPr>
            <w:rFonts w:ascii="Times New Roman" w:eastAsia="宋体" w:hAnsi="Times New Roman"/>
            <w:sz w:val="24"/>
            <w:szCs w:val="20"/>
            <w:rPrChange w:id="1471" w:author="微软用户" w:date="2014-07-21T17:26:00Z">
              <w:rPr>
                <w:sz w:val="24"/>
              </w:rPr>
            </w:rPrChange>
          </w:rPr>
          <w:t>调（发布）</w:t>
        </w:r>
        <w:r w:rsidRPr="006D665F">
          <w:rPr>
            <w:rFonts w:ascii="Times New Roman" w:eastAsia="宋体" w:hAnsi="Times New Roman"/>
            <w:sz w:val="24"/>
            <w:szCs w:val="20"/>
            <w:rPrChange w:id="1472" w:author="微软用户" w:date="2014-07-21T17:26:00Z">
              <w:rPr>
                <w:sz w:val="24"/>
              </w:rPr>
            </w:rPrChange>
          </w:rPr>
          <w:t>→</w:t>
        </w:r>
        <w:r w:rsidRPr="006D665F">
          <w:rPr>
            <w:rFonts w:ascii="Times New Roman" w:eastAsia="宋体" w:hAnsi="Times New Roman"/>
            <w:sz w:val="24"/>
            <w:szCs w:val="20"/>
            <w:rPrChange w:id="1473" w:author="微软用户" w:date="2014-07-21T17:26:00Z">
              <w:rPr>
                <w:sz w:val="24"/>
              </w:rPr>
            </w:rPrChange>
          </w:rPr>
          <w:t>受令处所行值（反馈）</w:t>
        </w:r>
        <w:r w:rsidRPr="006D665F">
          <w:rPr>
            <w:rFonts w:ascii="Times New Roman" w:eastAsia="宋体" w:hAnsi="Times New Roman" w:hint="eastAsia"/>
            <w:sz w:val="24"/>
            <w:szCs w:val="20"/>
            <w:rPrChange w:id="1474" w:author="微软用户" w:date="2014-07-21T17:26:00Z">
              <w:rPr>
                <w:rFonts w:hint="eastAsia"/>
                <w:sz w:val="24"/>
              </w:rPr>
            </w:rPrChange>
          </w:rPr>
          <w:t>，详见</w:t>
        </w:r>
      </w:ins>
      <w:ins w:id="1475" w:author="微软用户" w:date="2014-07-21T16:38:00Z">
        <w:r w:rsidR="006F237A" w:rsidRPr="006D665F">
          <w:rPr>
            <w:rFonts w:ascii="Times New Roman" w:eastAsia="宋体" w:hAnsi="Times New Roman"/>
            <w:sz w:val="24"/>
            <w:szCs w:val="20"/>
            <w:rPrChange w:id="1476" w:author="微软用户" w:date="2014-07-21T17:26:00Z">
              <w:rPr>
                <w:sz w:val="24"/>
              </w:rPr>
            </w:rPrChange>
          </w:rPr>
          <w:fldChar w:fldCharType="begin"/>
        </w:r>
        <w:r w:rsidR="006F237A" w:rsidRPr="006D665F">
          <w:rPr>
            <w:rFonts w:ascii="Times New Roman" w:eastAsia="宋体" w:hAnsi="Times New Roman"/>
            <w:sz w:val="24"/>
            <w:szCs w:val="20"/>
            <w:rPrChange w:id="1477" w:author="微软用户" w:date="2014-07-21T17:26:00Z">
              <w:rPr>
                <w:sz w:val="24"/>
              </w:rPr>
            </w:rPrChange>
          </w:rPr>
          <w:instrText xml:space="preserve"> </w:instrText>
        </w:r>
        <w:r w:rsidR="006F237A" w:rsidRPr="006D665F">
          <w:rPr>
            <w:rFonts w:ascii="Times New Roman" w:eastAsia="宋体" w:hAnsi="Times New Roman" w:hint="eastAsia"/>
            <w:sz w:val="24"/>
            <w:szCs w:val="20"/>
            <w:rPrChange w:id="1478" w:author="微软用户" w:date="2014-07-21T17:26:00Z">
              <w:rPr>
                <w:rFonts w:hint="eastAsia"/>
                <w:sz w:val="24"/>
              </w:rPr>
            </w:rPrChange>
          </w:rPr>
          <w:instrText>REF _Ref393724019 \h</w:instrText>
        </w:r>
        <w:r w:rsidR="006F237A" w:rsidRPr="006D665F">
          <w:rPr>
            <w:rFonts w:ascii="Times New Roman" w:eastAsia="宋体" w:hAnsi="Times New Roman"/>
            <w:sz w:val="24"/>
            <w:szCs w:val="20"/>
            <w:rPrChange w:id="1479" w:author="微软用户" w:date="2014-07-21T17:26:00Z">
              <w:rPr>
                <w:sz w:val="24"/>
              </w:rPr>
            </w:rPrChange>
          </w:rPr>
          <w:instrText xml:space="preserve"> </w:instrText>
        </w:r>
      </w:ins>
      <w:r w:rsidR="006F237A" w:rsidRPr="006D665F">
        <w:rPr>
          <w:rFonts w:ascii="Times New Roman" w:eastAsia="宋体" w:hAnsi="Times New Roman"/>
          <w:sz w:val="24"/>
          <w:szCs w:val="20"/>
          <w:rPrChange w:id="1480" w:author="微软用户" w:date="2014-07-21T17:26:00Z">
            <w:rPr>
              <w:sz w:val="24"/>
            </w:rPr>
          </w:rPrChange>
        </w:rPr>
      </w:r>
      <w:r w:rsidR="006D665F">
        <w:rPr>
          <w:rFonts w:ascii="Times New Roman" w:eastAsia="宋体" w:hAnsi="Times New Roman"/>
          <w:sz w:val="24"/>
          <w:szCs w:val="20"/>
        </w:rPr>
        <w:instrText xml:space="preserve"> \* MERGEFORMAT </w:instrText>
      </w:r>
      <w:r w:rsidR="006F237A" w:rsidRPr="006D665F">
        <w:rPr>
          <w:rFonts w:ascii="Times New Roman" w:eastAsia="宋体" w:hAnsi="Times New Roman"/>
          <w:sz w:val="24"/>
          <w:szCs w:val="20"/>
          <w:rPrChange w:id="1481" w:author="微软用户" w:date="2014-07-21T17:26:00Z">
            <w:rPr>
              <w:sz w:val="24"/>
            </w:rPr>
          </w:rPrChange>
        </w:rPr>
        <w:fldChar w:fldCharType="separate"/>
      </w:r>
      <w:ins w:id="1482" w:author="微软用户" w:date="2014-07-21T16:38:00Z">
        <w:r w:rsidR="006F237A" w:rsidRPr="006D665F">
          <w:rPr>
            <w:rFonts w:ascii="Times New Roman" w:eastAsia="宋体" w:hAnsi="Times New Roman" w:hint="eastAsia"/>
            <w:sz w:val="24"/>
            <w:szCs w:val="20"/>
            <w:rPrChange w:id="1483" w:author="微软用户" w:date="2014-07-21T17:26:00Z">
              <w:rPr>
                <w:rFonts w:hint="eastAsia"/>
              </w:rPr>
            </w:rPrChange>
          </w:rPr>
          <w:t>图</w:t>
        </w:r>
        <w:r w:rsidR="006F237A" w:rsidRPr="006D665F">
          <w:rPr>
            <w:rFonts w:ascii="Times New Roman" w:eastAsia="宋体" w:hAnsi="Times New Roman" w:hint="eastAsia"/>
            <w:sz w:val="24"/>
            <w:szCs w:val="20"/>
            <w:rPrChange w:id="1484" w:author="微软用户" w:date="2014-07-21T17:26:00Z">
              <w:rPr>
                <w:rFonts w:hint="eastAsia"/>
              </w:rPr>
            </w:rPrChange>
          </w:rPr>
          <w:t xml:space="preserve">3- </w:t>
        </w:r>
        <w:r w:rsidR="006F237A" w:rsidRPr="006D665F">
          <w:rPr>
            <w:rFonts w:ascii="Times New Roman" w:eastAsia="宋体" w:hAnsi="Times New Roman"/>
            <w:sz w:val="24"/>
            <w:szCs w:val="20"/>
            <w:rPrChange w:id="1485" w:author="微软用户" w:date="2014-07-21T17:26:00Z">
              <w:rPr>
                <w:noProof/>
              </w:rPr>
            </w:rPrChange>
          </w:rPr>
          <w:t>57</w:t>
        </w:r>
        <w:r w:rsidR="006F237A" w:rsidRPr="006D665F">
          <w:rPr>
            <w:rFonts w:ascii="Times New Roman" w:eastAsia="宋体" w:hAnsi="Times New Roman"/>
            <w:sz w:val="24"/>
            <w:szCs w:val="20"/>
            <w:rPrChange w:id="1486" w:author="微软用户" w:date="2014-07-21T17:26:00Z">
              <w:rPr>
                <w:sz w:val="24"/>
              </w:rPr>
            </w:rPrChange>
          </w:rPr>
          <w:fldChar w:fldCharType="end"/>
        </w:r>
      </w:ins>
      <w:ins w:id="1487" w:author="微软用户" w:date="2014-07-21T14:35:00Z">
        <w:r w:rsidRPr="006D665F">
          <w:rPr>
            <w:rFonts w:ascii="Times New Roman" w:eastAsia="宋体" w:hAnsi="Times New Roman" w:hint="eastAsia"/>
            <w:sz w:val="24"/>
            <w:szCs w:val="20"/>
            <w:rPrChange w:id="1488" w:author="微软用户" w:date="2014-07-21T17:26:00Z">
              <w:rPr>
                <w:rFonts w:hint="eastAsia"/>
                <w:sz w:val="24"/>
              </w:rPr>
            </w:rPrChange>
          </w:rPr>
          <w:t>：</w:t>
        </w:r>
      </w:ins>
    </w:p>
    <w:p w:rsidR="0049144E" w:rsidRDefault="0049144E">
      <w:pPr>
        <w:jc w:val="center"/>
        <w:rPr>
          <w:ins w:id="1489" w:author="微软用户" w:date="2014-07-21T16:37:00Z"/>
          <w:sz w:val="24"/>
        </w:rPr>
        <w:pPrChange w:id="1490" w:author="微软用户" w:date="2014-07-21T17:08:00Z">
          <w:pPr>
            <w:pStyle w:val="af7"/>
            <w:spacing w:afterLines="0" w:line="360" w:lineRule="auto"/>
            <w:ind w:firstLine="420"/>
            <w:jc w:val="both"/>
          </w:pPr>
        </w:pPrChange>
      </w:pPr>
      <w:ins w:id="1491" w:author="微软用户" w:date="2014-07-21T14:48:00Z">
        <w:r>
          <w:rPr>
            <w:noProof/>
            <w:sz w:val="24"/>
            <w:rPrChange w:id="1492">
              <w:rPr>
                <w:noProof/>
              </w:rPr>
            </w:rPrChange>
          </w:rPr>
          <w:lastRenderedPageBreak/>
          <w:drawing>
            <wp:inline distT="0" distB="0" distL="0" distR="0">
              <wp:extent cx="4251960" cy="3741420"/>
              <wp:effectExtent l="19050" t="0" r="0" b="0"/>
              <wp:docPr id="1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srcRect/>
                      <a:stretch>
                        <a:fillRect/>
                      </a:stretch>
                    </pic:blipFill>
                    <pic:spPr bwMode="auto">
                      <a:xfrm>
                        <a:off x="0" y="0"/>
                        <a:ext cx="4251960" cy="3741420"/>
                      </a:xfrm>
                      <a:prstGeom prst="rect">
                        <a:avLst/>
                      </a:prstGeom>
                      <a:noFill/>
                      <a:ln w="9525">
                        <a:noFill/>
                        <a:miter lim="800000"/>
                        <a:headEnd/>
                        <a:tailEnd/>
                      </a:ln>
                    </pic:spPr>
                  </pic:pic>
                </a:graphicData>
              </a:graphic>
            </wp:inline>
          </w:drawing>
        </w:r>
      </w:ins>
    </w:p>
    <w:p w:rsidR="006F237A" w:rsidRDefault="006F237A">
      <w:pPr>
        <w:pStyle w:val="af8"/>
        <w:jc w:val="center"/>
        <w:rPr>
          <w:ins w:id="1493" w:author="微软用户" w:date="2014-07-21T14:39:00Z"/>
          <w:sz w:val="24"/>
        </w:rPr>
        <w:pPrChange w:id="1494" w:author="微软用户" w:date="2014-07-21T17:08:00Z">
          <w:pPr>
            <w:pStyle w:val="af7"/>
            <w:spacing w:afterLines="0" w:line="360" w:lineRule="auto"/>
            <w:ind w:firstLine="420"/>
            <w:jc w:val="both"/>
          </w:pPr>
        </w:pPrChange>
      </w:pPr>
      <w:bookmarkStart w:id="1495" w:name="_Ref393724019"/>
      <w:ins w:id="1496" w:author="微软用户" w:date="2014-07-21T16:37: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497" w:author="微软用户" w:date="2014-07-21T17:03:00Z">
        <w:r w:rsidR="003202FC">
          <w:rPr>
            <w:noProof/>
          </w:rPr>
          <w:t>57</w:t>
        </w:r>
      </w:ins>
      <w:ins w:id="1498" w:author="微软用户" w:date="2014-07-21T16:37:00Z">
        <w:r>
          <w:fldChar w:fldCharType="end"/>
        </w:r>
        <w:bookmarkEnd w:id="1495"/>
        <w:r>
          <w:rPr>
            <w:rFonts w:hint="eastAsia"/>
          </w:rPr>
          <w:t>车厂接触网</w:t>
        </w:r>
      </w:ins>
      <w:ins w:id="1499" w:author="微软用户" w:date="2014-07-21T16:38:00Z">
        <w:r>
          <w:rPr>
            <w:rFonts w:hint="eastAsia"/>
          </w:rPr>
          <w:t>停送电通知单</w:t>
        </w:r>
      </w:ins>
    </w:p>
    <w:p w:rsidR="00BE4B2C" w:rsidRPr="00EA19F6" w:rsidRDefault="00BE4B2C" w:rsidP="00BE4B2C">
      <w:pPr>
        <w:pStyle w:val="4"/>
        <w:rPr>
          <w:ins w:id="1500" w:author="微软用户" w:date="2014-07-21T14:39:00Z"/>
        </w:rPr>
      </w:pPr>
      <w:ins w:id="1501" w:author="微软用户" w:date="2014-07-21T14:39:00Z">
        <w:r w:rsidRPr="00EA19F6">
          <w:t>创建停送电通知单</w:t>
        </w:r>
      </w:ins>
    </w:p>
    <w:p w:rsidR="00BE4B2C" w:rsidRPr="00A9136E" w:rsidRDefault="00BE4B2C" w:rsidP="00BE4B2C">
      <w:pPr>
        <w:pStyle w:val="af7"/>
        <w:spacing w:afterLines="0" w:line="360" w:lineRule="auto"/>
        <w:ind w:firstLine="420"/>
        <w:jc w:val="both"/>
        <w:rPr>
          <w:ins w:id="1502" w:author="微软用户" w:date="2014-07-21T14:39:00Z"/>
          <w:rFonts w:ascii="Times New Roman" w:eastAsia="宋体" w:hAnsi="Times New Roman"/>
          <w:sz w:val="24"/>
          <w:szCs w:val="20"/>
        </w:rPr>
      </w:pPr>
      <w:ins w:id="1503" w:author="微软用户" w:date="2014-07-21T14:39:00Z">
        <w:r>
          <w:rPr>
            <w:rFonts w:ascii="Times New Roman" w:eastAsia="宋体" w:hAnsi="Times New Roman"/>
            <w:sz w:val="24"/>
            <w:szCs w:val="20"/>
          </w:rPr>
          <w:t>停送电通知单由</w:t>
        </w:r>
        <w:r>
          <w:rPr>
            <w:rFonts w:ascii="Times New Roman" w:eastAsia="宋体" w:hAnsi="Times New Roman" w:hint="eastAsia"/>
            <w:sz w:val="24"/>
            <w:szCs w:val="20"/>
          </w:rPr>
          <w:t>厂</w:t>
        </w:r>
        <w:r>
          <w:rPr>
            <w:rFonts w:ascii="Times New Roman" w:eastAsia="宋体" w:hAnsi="Times New Roman"/>
            <w:sz w:val="24"/>
            <w:szCs w:val="20"/>
          </w:rPr>
          <w:t>调创建，</w:t>
        </w:r>
        <w:r>
          <w:rPr>
            <w:rFonts w:ascii="Times New Roman" w:eastAsia="宋体" w:hAnsi="Times New Roman" w:hint="eastAsia"/>
            <w:sz w:val="24"/>
            <w:szCs w:val="20"/>
          </w:rPr>
          <w:t>厂</w:t>
        </w:r>
        <w:r w:rsidRPr="00A9136E">
          <w:rPr>
            <w:rFonts w:ascii="Times New Roman" w:eastAsia="宋体" w:hAnsi="Times New Roman"/>
            <w:sz w:val="24"/>
            <w:szCs w:val="20"/>
          </w:rPr>
          <w:t>调填写相关信息</w:t>
        </w:r>
      </w:ins>
      <w:ins w:id="1504" w:author="微软用户" w:date="2014-07-21T14:40:00Z">
        <w:r w:rsidR="0049144E">
          <w:rPr>
            <w:rFonts w:ascii="Times New Roman" w:eastAsia="宋体" w:hAnsi="Times New Roman" w:hint="eastAsia"/>
            <w:sz w:val="24"/>
            <w:szCs w:val="20"/>
          </w:rPr>
          <w:t>，可增加对车辆段区域的停送电通知</w:t>
        </w:r>
      </w:ins>
      <w:ins w:id="1505" w:author="微软用户" w:date="2014-07-21T14:39:00Z">
        <w:r w:rsidRPr="00A9136E">
          <w:rPr>
            <w:rFonts w:ascii="Times New Roman" w:eastAsia="宋体" w:hAnsi="Times New Roman"/>
            <w:sz w:val="24"/>
            <w:szCs w:val="20"/>
          </w:rPr>
          <w:t>，如</w:t>
        </w:r>
      </w:ins>
      <w:ins w:id="1506" w:author="微软用户" w:date="2014-07-21T16:38: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_Ref393724034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507" w:author="微软用户" w:date="2014-07-21T16:38:00Z">
        <w:r w:rsidR="006F237A" w:rsidRPr="00ED264E">
          <w:rPr>
            <w:rFonts w:ascii="Times New Roman" w:eastAsia="宋体" w:hAnsi="Times New Roman"/>
            <w:sz w:val="24"/>
            <w:szCs w:val="20"/>
            <w:rPrChange w:id="1508" w:author="微软用户" w:date="2014-07-21T17:08:00Z">
              <w:rPr/>
            </w:rPrChange>
          </w:rPr>
          <w:t>图</w:t>
        </w:r>
        <w:r w:rsidR="006F237A" w:rsidRPr="00ED264E">
          <w:rPr>
            <w:rFonts w:ascii="Times New Roman" w:eastAsia="宋体" w:hAnsi="Times New Roman"/>
            <w:sz w:val="24"/>
            <w:szCs w:val="20"/>
            <w:rPrChange w:id="1509" w:author="微软用户" w:date="2014-07-21T17:08:00Z">
              <w:rPr/>
            </w:rPrChange>
          </w:rPr>
          <w:t>3- 58</w:t>
        </w:r>
        <w:r w:rsidR="006F237A">
          <w:rPr>
            <w:rFonts w:ascii="Times New Roman" w:eastAsia="宋体" w:hAnsi="Times New Roman"/>
            <w:sz w:val="24"/>
            <w:szCs w:val="20"/>
          </w:rPr>
          <w:fldChar w:fldCharType="end"/>
        </w:r>
      </w:ins>
      <w:ins w:id="1510" w:author="微软用户" w:date="2014-07-21T14:39:00Z">
        <w:r w:rsidRPr="00A9136E">
          <w:rPr>
            <w:rFonts w:ascii="Times New Roman" w:eastAsia="宋体" w:hAnsi="Times New Roman"/>
            <w:sz w:val="24"/>
            <w:szCs w:val="20"/>
          </w:rPr>
          <w:t>所示。</w:t>
        </w:r>
      </w:ins>
    </w:p>
    <w:p w:rsidR="00BE4B2C" w:rsidRPr="0049144E" w:rsidRDefault="0049144E" w:rsidP="00BE4B2C">
      <w:pPr>
        <w:pStyle w:val="ae"/>
        <w:ind w:firstLineChars="0" w:firstLine="0"/>
        <w:jc w:val="center"/>
        <w:rPr>
          <w:ins w:id="1511" w:author="微软用户" w:date="2014-07-21T14:39:00Z"/>
          <w:b/>
        </w:rPr>
      </w:pPr>
      <w:ins w:id="1512" w:author="微软用户" w:date="2014-07-21T14:40:00Z">
        <w:r>
          <w:rPr>
            <w:b/>
            <w:noProof/>
            <w:rPrChange w:id="1513">
              <w:rPr>
                <w:noProof/>
              </w:rPr>
            </w:rPrChange>
          </w:rPr>
          <w:drawing>
            <wp:inline distT="0" distB="0" distL="0" distR="0">
              <wp:extent cx="5400040" cy="2385581"/>
              <wp:effectExtent l="19050" t="0" r="0" b="0"/>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srcRect/>
                      <a:stretch>
                        <a:fillRect/>
                      </a:stretch>
                    </pic:blipFill>
                    <pic:spPr bwMode="auto">
                      <a:xfrm>
                        <a:off x="0" y="0"/>
                        <a:ext cx="5400040" cy="2385581"/>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514" w:author="微软用户" w:date="2014-07-21T14:39:00Z"/>
          <w:rFonts w:ascii="Times New Roman" w:hAnsi="Times New Roman"/>
          <w:sz w:val="21"/>
          <w:szCs w:val="21"/>
        </w:rPr>
        <w:pPrChange w:id="1515" w:author="微软用户" w:date="2014-07-21T17:08:00Z">
          <w:pPr>
            <w:pStyle w:val="af7"/>
            <w:spacing w:afterLines="0" w:line="360" w:lineRule="auto"/>
          </w:pPr>
        </w:pPrChange>
      </w:pPr>
      <w:bookmarkStart w:id="1516" w:name="_Ref393724034"/>
      <w:ins w:id="1517" w:author="微软用户" w:date="2014-07-21T16:38:00Z">
        <w:r>
          <w:t>图</w:t>
        </w:r>
        <w:r>
          <w:t xml:space="preserve">3- </w:t>
        </w:r>
        <w:r>
          <w:fldChar w:fldCharType="begin"/>
        </w:r>
        <w:r>
          <w:instrText xml:space="preserve"> SEQ </w:instrText>
        </w:r>
        <w:r>
          <w:instrText>图</w:instrText>
        </w:r>
        <w:r>
          <w:instrText xml:space="preserve">3- \* ARABIC </w:instrText>
        </w:r>
      </w:ins>
      <w:r>
        <w:fldChar w:fldCharType="separate"/>
      </w:r>
      <w:ins w:id="1518" w:author="微软用户" w:date="2014-07-21T17:03:00Z">
        <w:r w:rsidR="003202FC">
          <w:rPr>
            <w:noProof/>
          </w:rPr>
          <w:t>58</w:t>
        </w:r>
      </w:ins>
      <w:ins w:id="1519" w:author="微软用户" w:date="2014-07-21T16:38:00Z">
        <w:r>
          <w:fldChar w:fldCharType="end"/>
        </w:r>
      </w:ins>
      <w:bookmarkEnd w:id="1516"/>
      <w:ins w:id="1520" w:author="微软用户" w:date="2014-07-21T14:39:00Z">
        <w:r w:rsidR="00BE4B2C" w:rsidRPr="00EA19F6">
          <w:rPr>
            <w:rFonts w:ascii="Times New Roman" w:hAnsi="Times New Roman"/>
            <w:sz w:val="21"/>
            <w:szCs w:val="21"/>
          </w:rPr>
          <w:t>停送电通知单填写界面</w:t>
        </w:r>
      </w:ins>
    </w:p>
    <w:p w:rsidR="00BE4B2C" w:rsidRPr="00A9136E" w:rsidRDefault="00BE4B2C" w:rsidP="00BE4B2C">
      <w:pPr>
        <w:pStyle w:val="af7"/>
        <w:spacing w:afterLines="0" w:line="360" w:lineRule="auto"/>
        <w:ind w:firstLine="420"/>
        <w:jc w:val="both"/>
        <w:rPr>
          <w:ins w:id="1521" w:author="微软用户" w:date="2014-07-21T14:39:00Z"/>
          <w:rFonts w:ascii="Times New Roman" w:eastAsia="宋体" w:hAnsi="Times New Roman"/>
          <w:sz w:val="24"/>
          <w:szCs w:val="20"/>
        </w:rPr>
      </w:pPr>
      <w:ins w:id="1522" w:author="微软用户" w:date="2014-07-21T14:39:00Z">
        <w:r w:rsidRPr="00A9136E">
          <w:rPr>
            <w:rFonts w:ascii="Times New Roman" w:eastAsia="宋体" w:hAnsi="Times New Roman"/>
            <w:sz w:val="24"/>
            <w:szCs w:val="20"/>
          </w:rPr>
          <w:t>填写完之后可以选择</w:t>
        </w:r>
        <w:r>
          <w:rPr>
            <w:rFonts w:ascii="Times New Roman" w:eastAsia="宋体" w:hAnsi="Times New Roman" w:hint="eastAsia"/>
            <w:sz w:val="24"/>
            <w:szCs w:val="20"/>
          </w:rPr>
          <w:t>“</w:t>
        </w:r>
        <w:r w:rsidRPr="00A9136E">
          <w:rPr>
            <w:rFonts w:ascii="Times New Roman" w:eastAsia="宋体" w:hAnsi="Times New Roman"/>
            <w:sz w:val="24"/>
            <w:szCs w:val="20"/>
          </w:rPr>
          <w:t>编辑</w:t>
        </w:r>
        <w:r>
          <w:rPr>
            <w:rFonts w:ascii="Times New Roman" w:eastAsia="宋体" w:hAnsi="Times New Roman" w:hint="eastAsia"/>
            <w:sz w:val="24"/>
            <w:szCs w:val="20"/>
          </w:rPr>
          <w:t>”</w:t>
        </w:r>
        <w:r w:rsidRPr="00A9136E">
          <w:rPr>
            <w:rFonts w:ascii="Times New Roman" w:eastAsia="宋体" w:hAnsi="Times New Roman"/>
            <w:sz w:val="24"/>
            <w:szCs w:val="20"/>
          </w:rPr>
          <w:t>、</w:t>
        </w:r>
        <w:r>
          <w:rPr>
            <w:rFonts w:ascii="Times New Roman" w:eastAsia="宋体" w:hAnsi="Times New Roman" w:hint="eastAsia"/>
            <w:sz w:val="24"/>
            <w:szCs w:val="20"/>
          </w:rPr>
          <w:t>“</w:t>
        </w:r>
        <w:r w:rsidRPr="00A9136E">
          <w:rPr>
            <w:rFonts w:ascii="Times New Roman" w:eastAsia="宋体" w:hAnsi="Times New Roman"/>
            <w:sz w:val="24"/>
            <w:szCs w:val="20"/>
          </w:rPr>
          <w:t>删除</w:t>
        </w:r>
        <w:r>
          <w:rPr>
            <w:rFonts w:ascii="Times New Roman" w:eastAsia="宋体" w:hAnsi="Times New Roman" w:hint="eastAsia"/>
            <w:sz w:val="24"/>
            <w:szCs w:val="20"/>
          </w:rPr>
          <w:t>”</w:t>
        </w:r>
        <w:r w:rsidRPr="00A9136E">
          <w:rPr>
            <w:rFonts w:ascii="Times New Roman" w:eastAsia="宋体" w:hAnsi="Times New Roman"/>
            <w:sz w:val="24"/>
            <w:szCs w:val="20"/>
          </w:rPr>
          <w:t>或者</w:t>
        </w:r>
        <w:r>
          <w:rPr>
            <w:rFonts w:ascii="Times New Roman" w:eastAsia="宋体" w:hAnsi="Times New Roman" w:hint="eastAsia"/>
            <w:sz w:val="24"/>
            <w:szCs w:val="20"/>
          </w:rPr>
          <w:t>“</w:t>
        </w:r>
        <w:r w:rsidRPr="00A9136E">
          <w:rPr>
            <w:rFonts w:ascii="Times New Roman" w:eastAsia="宋体" w:hAnsi="Times New Roman"/>
            <w:sz w:val="24"/>
            <w:szCs w:val="20"/>
          </w:rPr>
          <w:t>送审</w:t>
        </w:r>
        <w:r>
          <w:rPr>
            <w:rFonts w:ascii="Times New Roman" w:eastAsia="宋体" w:hAnsi="Times New Roman" w:hint="eastAsia"/>
            <w:sz w:val="24"/>
            <w:szCs w:val="20"/>
          </w:rPr>
          <w:t>”</w:t>
        </w:r>
        <w:r w:rsidRPr="00A9136E">
          <w:rPr>
            <w:rFonts w:ascii="Times New Roman" w:eastAsia="宋体" w:hAnsi="Times New Roman"/>
            <w:sz w:val="24"/>
            <w:szCs w:val="20"/>
          </w:rPr>
          <w:t>操作，确认无误后可以进行送审操作，该操作有菜单提醒功能（即接收人施工系统主界面菜单中会有提示信息）。如</w:t>
        </w:r>
      </w:ins>
      <w:ins w:id="1523" w:author="微软用户" w:date="2014-07-21T16:38: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_Ref393724057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524" w:author="微软用户" w:date="2014-07-21T16:38:00Z">
        <w:r w:rsidR="006F237A" w:rsidRPr="00ED264E">
          <w:rPr>
            <w:rFonts w:ascii="Times New Roman" w:eastAsia="宋体" w:hAnsi="Times New Roman"/>
            <w:sz w:val="24"/>
            <w:szCs w:val="20"/>
            <w:rPrChange w:id="1525" w:author="微软用户" w:date="2014-07-21T17:08:00Z">
              <w:rPr/>
            </w:rPrChange>
          </w:rPr>
          <w:t>图</w:t>
        </w:r>
        <w:r w:rsidR="006F237A" w:rsidRPr="00ED264E">
          <w:rPr>
            <w:rFonts w:ascii="Times New Roman" w:eastAsia="宋体" w:hAnsi="Times New Roman"/>
            <w:sz w:val="24"/>
            <w:szCs w:val="20"/>
            <w:rPrChange w:id="1526" w:author="微软用户" w:date="2014-07-21T17:08:00Z">
              <w:rPr/>
            </w:rPrChange>
          </w:rPr>
          <w:t>3- 59</w:t>
        </w:r>
        <w:r w:rsidR="006F237A">
          <w:rPr>
            <w:rFonts w:ascii="Times New Roman" w:eastAsia="宋体" w:hAnsi="Times New Roman"/>
            <w:sz w:val="24"/>
            <w:szCs w:val="20"/>
          </w:rPr>
          <w:fldChar w:fldCharType="end"/>
        </w:r>
      </w:ins>
      <w:ins w:id="1527" w:author="微软用户" w:date="2014-07-21T14:39:00Z">
        <w:r w:rsidRPr="00A9136E">
          <w:rPr>
            <w:rFonts w:ascii="Times New Roman" w:eastAsia="宋体" w:hAnsi="Times New Roman"/>
            <w:sz w:val="24"/>
            <w:szCs w:val="20"/>
          </w:rPr>
          <w:t>所示。</w:t>
        </w:r>
      </w:ins>
    </w:p>
    <w:p w:rsidR="00BE4B2C" w:rsidRPr="00745FAE" w:rsidRDefault="0049144E" w:rsidP="00BE4B2C">
      <w:pPr>
        <w:jc w:val="center"/>
        <w:rPr>
          <w:ins w:id="1528" w:author="微软用户" w:date="2014-07-21T14:39:00Z"/>
          <w:noProof/>
        </w:rPr>
      </w:pPr>
      <w:ins w:id="1529" w:author="微软用户" w:date="2014-07-21T14:41:00Z">
        <w:r>
          <w:rPr>
            <w:noProof/>
          </w:rPr>
          <w:lastRenderedPageBreak/>
          <w:drawing>
            <wp:inline distT="0" distB="0" distL="0" distR="0">
              <wp:extent cx="5400040" cy="1099820"/>
              <wp:effectExtent l="19050" t="0" r="0" b="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srcRect/>
                      <a:stretch>
                        <a:fillRect/>
                      </a:stretch>
                    </pic:blipFill>
                    <pic:spPr bwMode="auto">
                      <a:xfrm>
                        <a:off x="0" y="0"/>
                        <a:ext cx="5400040" cy="1099820"/>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530" w:author="微软用户" w:date="2014-07-21T14:39:00Z"/>
          <w:rFonts w:ascii="Times New Roman" w:hAnsi="Times New Roman"/>
          <w:sz w:val="21"/>
          <w:szCs w:val="21"/>
        </w:rPr>
        <w:pPrChange w:id="1531" w:author="微软用户" w:date="2014-07-21T17:08:00Z">
          <w:pPr>
            <w:pStyle w:val="af7"/>
            <w:spacing w:afterLines="0" w:line="360" w:lineRule="auto"/>
          </w:pPr>
        </w:pPrChange>
      </w:pPr>
      <w:bookmarkStart w:id="1532" w:name="_Ref393724057"/>
      <w:ins w:id="1533" w:author="微软用户" w:date="2014-07-21T16:38:00Z">
        <w:r>
          <w:t>图</w:t>
        </w:r>
        <w:r>
          <w:t xml:space="preserve">3- </w:t>
        </w:r>
        <w:r>
          <w:fldChar w:fldCharType="begin"/>
        </w:r>
        <w:r>
          <w:instrText xml:space="preserve"> SEQ </w:instrText>
        </w:r>
        <w:r>
          <w:instrText>图</w:instrText>
        </w:r>
        <w:r>
          <w:instrText xml:space="preserve">3- \* ARABIC </w:instrText>
        </w:r>
      </w:ins>
      <w:r>
        <w:fldChar w:fldCharType="separate"/>
      </w:r>
      <w:ins w:id="1534" w:author="微软用户" w:date="2014-07-21T17:03:00Z">
        <w:r w:rsidR="003202FC">
          <w:rPr>
            <w:noProof/>
          </w:rPr>
          <w:t>59</w:t>
        </w:r>
      </w:ins>
      <w:ins w:id="1535" w:author="微软用户" w:date="2014-07-21T16:38:00Z">
        <w:r>
          <w:fldChar w:fldCharType="end"/>
        </w:r>
      </w:ins>
      <w:bookmarkEnd w:id="1532"/>
      <w:ins w:id="1536" w:author="微软用户" w:date="2014-07-21T14:39:00Z">
        <w:r w:rsidR="00BE4B2C" w:rsidRPr="00EA19F6">
          <w:rPr>
            <w:rFonts w:ascii="Times New Roman" w:hAnsi="Times New Roman"/>
            <w:sz w:val="21"/>
            <w:szCs w:val="21"/>
          </w:rPr>
          <w:t>停送电通知单送审界面</w:t>
        </w:r>
      </w:ins>
    </w:p>
    <w:p w:rsidR="00BE4B2C" w:rsidRPr="00EA19F6" w:rsidRDefault="00BE4B2C" w:rsidP="00BE4B2C">
      <w:pPr>
        <w:pStyle w:val="4"/>
        <w:rPr>
          <w:ins w:id="1537" w:author="微软用户" w:date="2014-07-21T14:39:00Z"/>
        </w:rPr>
      </w:pPr>
      <w:ins w:id="1538" w:author="微软用户" w:date="2014-07-21T14:39:00Z">
        <w:r w:rsidRPr="00EA19F6">
          <w:t>停送电通知单的审批、执行</w:t>
        </w:r>
      </w:ins>
    </w:p>
    <w:p w:rsidR="00BE4B2C" w:rsidRPr="00447A61" w:rsidRDefault="0049144E" w:rsidP="00BE4B2C">
      <w:pPr>
        <w:pStyle w:val="af7"/>
        <w:spacing w:afterLines="0" w:line="360" w:lineRule="auto"/>
        <w:ind w:firstLine="420"/>
        <w:jc w:val="both"/>
        <w:rPr>
          <w:ins w:id="1539" w:author="微软用户" w:date="2014-07-21T14:39:00Z"/>
          <w:rFonts w:ascii="Times New Roman" w:eastAsia="宋体" w:hAnsi="Times New Roman"/>
          <w:sz w:val="24"/>
          <w:szCs w:val="20"/>
        </w:rPr>
      </w:pPr>
      <w:ins w:id="1540" w:author="微软用户" w:date="2014-07-21T14:39:00Z">
        <w:r>
          <w:rPr>
            <w:rFonts w:ascii="Times New Roman" w:eastAsia="宋体" w:hAnsi="Times New Roman"/>
            <w:sz w:val="24"/>
            <w:szCs w:val="20"/>
          </w:rPr>
          <w:t>由</w:t>
        </w:r>
      </w:ins>
      <w:ins w:id="1541" w:author="微软用户" w:date="2014-07-21T14:41:00Z">
        <w:r>
          <w:rPr>
            <w:rFonts w:ascii="Times New Roman" w:eastAsia="宋体" w:hAnsi="Times New Roman" w:hint="eastAsia"/>
            <w:sz w:val="24"/>
            <w:szCs w:val="20"/>
          </w:rPr>
          <w:t>厂</w:t>
        </w:r>
      </w:ins>
      <w:ins w:id="1542" w:author="微软用户" w:date="2014-07-21T14:39:00Z">
        <w:r>
          <w:rPr>
            <w:rFonts w:ascii="Times New Roman" w:eastAsia="宋体" w:hAnsi="Times New Roman"/>
            <w:sz w:val="24"/>
            <w:szCs w:val="20"/>
          </w:rPr>
          <w:t>调送审的停送电通知单，需要</w:t>
        </w:r>
      </w:ins>
      <w:ins w:id="1543" w:author="微软用户" w:date="2014-07-21T14:42:00Z">
        <w:r>
          <w:rPr>
            <w:rFonts w:ascii="Times New Roman" w:eastAsia="宋体" w:hAnsi="Times New Roman" w:hint="eastAsia"/>
            <w:sz w:val="24"/>
            <w:szCs w:val="20"/>
          </w:rPr>
          <w:t>检修调度</w:t>
        </w:r>
      </w:ins>
      <w:ins w:id="1544" w:author="微软用户" w:date="2014-07-21T14:39:00Z">
        <w:r>
          <w:rPr>
            <w:rFonts w:ascii="Times New Roman" w:eastAsia="宋体" w:hAnsi="Times New Roman"/>
            <w:sz w:val="24"/>
            <w:szCs w:val="20"/>
          </w:rPr>
          <w:t>进行</w:t>
        </w:r>
      </w:ins>
      <w:ins w:id="1545" w:author="微软用户" w:date="2014-07-21T14:41:00Z">
        <w:r>
          <w:rPr>
            <w:rFonts w:ascii="Times New Roman" w:eastAsia="宋体" w:hAnsi="Times New Roman" w:hint="eastAsia"/>
            <w:sz w:val="24"/>
            <w:szCs w:val="20"/>
          </w:rPr>
          <w:t>审核</w:t>
        </w:r>
      </w:ins>
      <w:ins w:id="1546" w:author="微软用户" w:date="2014-07-21T14:39:00Z">
        <w:r w:rsidR="00BE4B2C" w:rsidRPr="00447A61">
          <w:rPr>
            <w:rFonts w:ascii="Times New Roman" w:eastAsia="宋体" w:hAnsi="Times New Roman"/>
            <w:sz w:val="24"/>
            <w:szCs w:val="20"/>
          </w:rPr>
          <w:t>，如</w:t>
        </w:r>
      </w:ins>
      <w:ins w:id="1547" w:author="微软用户" w:date="2014-07-21T16:39: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_Ref393724071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548" w:author="微软用户" w:date="2014-07-21T16:39:00Z">
        <w:r w:rsidR="006F237A" w:rsidRPr="00ED264E">
          <w:rPr>
            <w:rFonts w:ascii="Times New Roman" w:eastAsia="宋体" w:hAnsi="Times New Roman"/>
            <w:sz w:val="24"/>
            <w:szCs w:val="20"/>
            <w:rPrChange w:id="1549" w:author="微软用户" w:date="2014-07-21T17:09:00Z">
              <w:rPr/>
            </w:rPrChange>
          </w:rPr>
          <w:t>图</w:t>
        </w:r>
        <w:r w:rsidR="006F237A" w:rsidRPr="00ED264E">
          <w:rPr>
            <w:rFonts w:ascii="Times New Roman" w:eastAsia="宋体" w:hAnsi="Times New Roman"/>
            <w:sz w:val="24"/>
            <w:szCs w:val="20"/>
            <w:rPrChange w:id="1550" w:author="微软用户" w:date="2014-07-21T17:09:00Z">
              <w:rPr/>
            </w:rPrChange>
          </w:rPr>
          <w:t>3- 60</w:t>
        </w:r>
        <w:r w:rsidR="006F237A">
          <w:rPr>
            <w:rFonts w:ascii="Times New Roman" w:eastAsia="宋体" w:hAnsi="Times New Roman"/>
            <w:sz w:val="24"/>
            <w:szCs w:val="20"/>
          </w:rPr>
          <w:fldChar w:fldCharType="end"/>
        </w:r>
      </w:ins>
      <w:ins w:id="1551" w:author="微软用户" w:date="2014-07-21T14:39:00Z">
        <w:r w:rsidR="00BE4B2C" w:rsidRPr="00447A61">
          <w:rPr>
            <w:rFonts w:ascii="Times New Roman" w:eastAsia="宋体" w:hAnsi="Times New Roman"/>
            <w:sz w:val="24"/>
            <w:szCs w:val="20"/>
          </w:rPr>
          <w:t>所示，该界面同样具有菜单提醒功能。</w:t>
        </w:r>
      </w:ins>
    </w:p>
    <w:p w:rsidR="00BE4B2C" w:rsidRPr="0049144E" w:rsidRDefault="0049144E" w:rsidP="00BE4B2C">
      <w:pPr>
        <w:jc w:val="center"/>
        <w:rPr>
          <w:ins w:id="1552" w:author="微软用户" w:date="2014-07-21T14:39:00Z"/>
          <w:noProof/>
        </w:rPr>
      </w:pPr>
      <w:ins w:id="1553" w:author="微软用户" w:date="2014-07-21T14:42:00Z">
        <w:r>
          <w:rPr>
            <w:noProof/>
          </w:rPr>
          <w:drawing>
            <wp:inline distT="0" distB="0" distL="0" distR="0">
              <wp:extent cx="5400040" cy="878840"/>
              <wp:effectExtent l="19050" t="0" r="0" b="0"/>
              <wp:docPr id="1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cstate="print"/>
                      <a:srcRect/>
                      <a:stretch>
                        <a:fillRect/>
                      </a:stretch>
                    </pic:blipFill>
                    <pic:spPr bwMode="auto">
                      <a:xfrm>
                        <a:off x="0" y="0"/>
                        <a:ext cx="5400040" cy="878840"/>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554" w:author="微软用户" w:date="2014-07-21T14:39:00Z"/>
          <w:rFonts w:ascii="Times New Roman" w:hAnsi="Times New Roman"/>
          <w:sz w:val="21"/>
          <w:szCs w:val="21"/>
        </w:rPr>
        <w:pPrChange w:id="1555" w:author="微软用户" w:date="2014-07-21T17:09:00Z">
          <w:pPr>
            <w:pStyle w:val="af7"/>
            <w:spacing w:afterLines="0" w:line="360" w:lineRule="auto"/>
          </w:pPr>
        </w:pPrChange>
      </w:pPr>
      <w:bookmarkStart w:id="1556" w:name="_Ref393724071"/>
      <w:ins w:id="1557" w:author="微软用户" w:date="2014-07-21T16:38:00Z">
        <w:r>
          <w:t>图</w:t>
        </w:r>
        <w:r>
          <w:t xml:space="preserve">3- </w:t>
        </w:r>
        <w:r>
          <w:fldChar w:fldCharType="begin"/>
        </w:r>
        <w:r>
          <w:instrText xml:space="preserve"> SEQ </w:instrText>
        </w:r>
        <w:r>
          <w:instrText>图</w:instrText>
        </w:r>
        <w:r>
          <w:instrText xml:space="preserve">3- \* ARABIC </w:instrText>
        </w:r>
      </w:ins>
      <w:r>
        <w:fldChar w:fldCharType="separate"/>
      </w:r>
      <w:ins w:id="1558" w:author="微软用户" w:date="2014-07-21T17:03:00Z">
        <w:r w:rsidR="003202FC">
          <w:rPr>
            <w:noProof/>
          </w:rPr>
          <w:t>60</w:t>
        </w:r>
      </w:ins>
      <w:ins w:id="1559" w:author="微软用户" w:date="2014-07-21T16:38:00Z">
        <w:r>
          <w:fldChar w:fldCharType="end"/>
        </w:r>
      </w:ins>
      <w:bookmarkEnd w:id="1556"/>
      <w:ins w:id="1560" w:author="微软用户" w:date="2014-07-21T14:39:00Z">
        <w:r w:rsidR="0049144E">
          <w:rPr>
            <w:rFonts w:ascii="Times New Roman" w:hAnsi="Times New Roman"/>
            <w:sz w:val="21"/>
            <w:szCs w:val="21"/>
          </w:rPr>
          <w:t>停送电通知单</w:t>
        </w:r>
      </w:ins>
      <w:ins w:id="1561" w:author="微软用户" w:date="2014-07-21T14:42:00Z">
        <w:r w:rsidR="0049144E">
          <w:rPr>
            <w:rFonts w:ascii="Times New Roman" w:hAnsi="Times New Roman" w:hint="eastAsia"/>
            <w:sz w:val="21"/>
            <w:szCs w:val="21"/>
          </w:rPr>
          <w:t>检调审核</w:t>
        </w:r>
      </w:ins>
      <w:ins w:id="1562" w:author="微软用户" w:date="2014-07-21T14:39:00Z">
        <w:r w:rsidR="00BE4B2C" w:rsidRPr="00EA19F6">
          <w:rPr>
            <w:rFonts w:ascii="Times New Roman" w:hAnsi="Times New Roman"/>
            <w:sz w:val="21"/>
            <w:szCs w:val="21"/>
          </w:rPr>
          <w:t>界面</w:t>
        </w:r>
      </w:ins>
    </w:p>
    <w:p w:rsidR="00BE4B2C" w:rsidRPr="00447A61" w:rsidRDefault="0049144E" w:rsidP="00BE4B2C">
      <w:pPr>
        <w:pStyle w:val="af7"/>
        <w:spacing w:afterLines="0" w:line="360" w:lineRule="auto"/>
        <w:ind w:firstLine="420"/>
        <w:jc w:val="both"/>
        <w:rPr>
          <w:ins w:id="1563" w:author="微软用户" w:date="2014-07-21T14:39:00Z"/>
          <w:rFonts w:ascii="Times New Roman" w:eastAsia="宋体" w:hAnsi="Times New Roman"/>
          <w:sz w:val="24"/>
          <w:szCs w:val="20"/>
        </w:rPr>
      </w:pPr>
      <w:ins w:id="1564" w:author="微软用户" w:date="2014-07-21T14:43:00Z">
        <w:r>
          <w:rPr>
            <w:rFonts w:ascii="Times New Roman" w:eastAsia="宋体" w:hAnsi="Times New Roman" w:hint="eastAsia"/>
            <w:sz w:val="24"/>
            <w:szCs w:val="20"/>
          </w:rPr>
          <w:t>检调审核</w:t>
        </w:r>
      </w:ins>
      <w:ins w:id="1565" w:author="微软用户" w:date="2014-07-21T14:39:00Z">
        <w:r w:rsidR="00BE4B2C" w:rsidRPr="00447A61">
          <w:rPr>
            <w:rFonts w:ascii="Times New Roman" w:eastAsia="宋体" w:hAnsi="Times New Roman"/>
            <w:sz w:val="24"/>
            <w:szCs w:val="20"/>
          </w:rPr>
          <w:t>之后，</w:t>
        </w:r>
      </w:ins>
      <w:ins w:id="1566" w:author="微软用户" w:date="2014-07-21T14:43:00Z">
        <w:r>
          <w:rPr>
            <w:rFonts w:ascii="Times New Roman" w:eastAsia="宋体" w:hAnsi="Times New Roman" w:hint="eastAsia"/>
            <w:sz w:val="24"/>
            <w:szCs w:val="20"/>
          </w:rPr>
          <w:t>回到电调进行确认</w:t>
        </w:r>
      </w:ins>
      <w:ins w:id="1567" w:author="微软用户" w:date="2014-07-21T14:39:00Z">
        <w:r w:rsidR="00BE4B2C" w:rsidRPr="00447A61">
          <w:rPr>
            <w:rFonts w:ascii="Times New Roman" w:eastAsia="宋体" w:hAnsi="Times New Roman"/>
            <w:sz w:val="24"/>
            <w:szCs w:val="20"/>
          </w:rPr>
          <w:t>，</w:t>
        </w:r>
      </w:ins>
      <w:ins w:id="1568" w:author="微软用户" w:date="2014-07-21T14:44:00Z">
        <w:r w:rsidRPr="00447A61">
          <w:rPr>
            <w:rFonts w:ascii="Times New Roman" w:eastAsia="宋体" w:hAnsi="Times New Roman"/>
            <w:sz w:val="24"/>
            <w:szCs w:val="20"/>
          </w:rPr>
          <w:t>同时电调也可以进行驳回，如果被驳回，则需要到上一个流程节点进行修改后重新送审</w:t>
        </w:r>
      </w:ins>
      <w:ins w:id="1569" w:author="微软用户" w:date="2014-07-21T14:39:00Z">
        <w:r w:rsidR="00BE4B2C" w:rsidRPr="00447A61">
          <w:rPr>
            <w:rFonts w:ascii="Times New Roman" w:eastAsia="宋体" w:hAnsi="Times New Roman"/>
            <w:sz w:val="24"/>
            <w:szCs w:val="20"/>
          </w:rPr>
          <w:t>如</w:t>
        </w:r>
      </w:ins>
      <w:ins w:id="1570" w:author="微软用户" w:date="2014-07-21T16:39: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_Ref393724114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571" w:author="微软用户" w:date="2014-07-21T16:39:00Z">
        <w:r w:rsidR="006F237A" w:rsidRPr="00ED264E">
          <w:rPr>
            <w:rFonts w:ascii="Times New Roman" w:eastAsia="宋体" w:hAnsi="Times New Roman"/>
            <w:sz w:val="24"/>
            <w:szCs w:val="20"/>
            <w:rPrChange w:id="1572" w:author="微软用户" w:date="2014-07-21T17:09:00Z">
              <w:rPr/>
            </w:rPrChange>
          </w:rPr>
          <w:t>图</w:t>
        </w:r>
        <w:r w:rsidR="006F237A" w:rsidRPr="00ED264E">
          <w:rPr>
            <w:rFonts w:ascii="Times New Roman" w:eastAsia="宋体" w:hAnsi="Times New Roman"/>
            <w:sz w:val="24"/>
            <w:szCs w:val="20"/>
            <w:rPrChange w:id="1573" w:author="微软用户" w:date="2014-07-21T17:09:00Z">
              <w:rPr/>
            </w:rPrChange>
          </w:rPr>
          <w:t>3- 61</w:t>
        </w:r>
        <w:r w:rsidR="006F237A">
          <w:rPr>
            <w:rFonts w:ascii="Times New Roman" w:eastAsia="宋体" w:hAnsi="Times New Roman"/>
            <w:sz w:val="24"/>
            <w:szCs w:val="20"/>
          </w:rPr>
          <w:fldChar w:fldCharType="end"/>
        </w:r>
      </w:ins>
      <w:ins w:id="1574" w:author="微软用户" w:date="2014-07-21T14:39:00Z">
        <w:r w:rsidR="00BE4B2C" w:rsidRPr="00447A61">
          <w:rPr>
            <w:rFonts w:ascii="Times New Roman" w:eastAsia="宋体" w:hAnsi="Times New Roman"/>
            <w:sz w:val="24"/>
            <w:szCs w:val="20"/>
          </w:rPr>
          <w:t>所示。</w:t>
        </w:r>
      </w:ins>
    </w:p>
    <w:p w:rsidR="00BE4B2C" w:rsidRPr="0049144E" w:rsidRDefault="0049144E" w:rsidP="00BE4B2C">
      <w:pPr>
        <w:jc w:val="center"/>
        <w:rPr>
          <w:ins w:id="1575" w:author="微软用户" w:date="2014-07-21T14:39:00Z"/>
          <w:noProof/>
        </w:rPr>
      </w:pPr>
      <w:ins w:id="1576" w:author="微软用户" w:date="2014-07-21T14:44:00Z">
        <w:r>
          <w:rPr>
            <w:noProof/>
          </w:rPr>
          <w:drawing>
            <wp:inline distT="0" distB="0" distL="0" distR="0">
              <wp:extent cx="5400040" cy="1140460"/>
              <wp:effectExtent l="19050" t="0" r="0" b="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cstate="print"/>
                      <a:srcRect/>
                      <a:stretch>
                        <a:fillRect/>
                      </a:stretch>
                    </pic:blipFill>
                    <pic:spPr bwMode="auto">
                      <a:xfrm>
                        <a:off x="0" y="0"/>
                        <a:ext cx="5400040" cy="1140460"/>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577" w:author="微软用户" w:date="2014-07-21T14:39:00Z"/>
          <w:rFonts w:ascii="Times New Roman" w:hAnsi="Times New Roman"/>
          <w:sz w:val="21"/>
          <w:szCs w:val="21"/>
        </w:rPr>
        <w:pPrChange w:id="1578" w:author="微软用户" w:date="2014-07-21T17:09:00Z">
          <w:pPr>
            <w:pStyle w:val="af7"/>
            <w:spacing w:afterLines="0" w:line="360" w:lineRule="auto"/>
          </w:pPr>
        </w:pPrChange>
      </w:pPr>
      <w:bookmarkStart w:id="1579" w:name="_Ref393724114"/>
      <w:ins w:id="1580" w:author="微软用户" w:date="2014-07-21T16:39:00Z">
        <w:r>
          <w:t>图</w:t>
        </w:r>
        <w:r>
          <w:t xml:space="preserve">3- </w:t>
        </w:r>
        <w:r>
          <w:fldChar w:fldCharType="begin"/>
        </w:r>
        <w:r>
          <w:instrText xml:space="preserve"> SEQ </w:instrText>
        </w:r>
        <w:r>
          <w:instrText>图</w:instrText>
        </w:r>
        <w:r>
          <w:instrText xml:space="preserve">3- \* ARABIC </w:instrText>
        </w:r>
      </w:ins>
      <w:r>
        <w:fldChar w:fldCharType="separate"/>
      </w:r>
      <w:ins w:id="1581" w:author="微软用户" w:date="2014-07-21T17:03:00Z">
        <w:r w:rsidR="003202FC">
          <w:rPr>
            <w:noProof/>
          </w:rPr>
          <w:t>61</w:t>
        </w:r>
      </w:ins>
      <w:ins w:id="1582" w:author="微软用户" w:date="2014-07-21T16:39:00Z">
        <w:r>
          <w:fldChar w:fldCharType="end"/>
        </w:r>
      </w:ins>
      <w:bookmarkEnd w:id="1579"/>
      <w:ins w:id="1583" w:author="微软用户" w:date="2014-07-21T14:39:00Z">
        <w:r w:rsidR="00BE4B2C" w:rsidRPr="00EA19F6">
          <w:rPr>
            <w:rFonts w:ascii="Times New Roman" w:hAnsi="Times New Roman"/>
            <w:sz w:val="21"/>
            <w:szCs w:val="21"/>
          </w:rPr>
          <w:t xml:space="preserve"> </w:t>
        </w:r>
        <w:r w:rsidR="00BE4B2C" w:rsidRPr="00EA19F6">
          <w:rPr>
            <w:rFonts w:ascii="Times New Roman" w:hAnsi="Times New Roman"/>
            <w:sz w:val="21"/>
            <w:szCs w:val="21"/>
          </w:rPr>
          <w:t>停送电通知单</w:t>
        </w:r>
      </w:ins>
      <w:ins w:id="1584" w:author="微软用户" w:date="2014-07-21T14:44:00Z">
        <w:r w:rsidR="0049144E">
          <w:rPr>
            <w:rFonts w:ascii="Times New Roman" w:hAnsi="Times New Roman" w:hint="eastAsia"/>
            <w:sz w:val="21"/>
            <w:szCs w:val="21"/>
          </w:rPr>
          <w:t>电调确认</w:t>
        </w:r>
      </w:ins>
      <w:ins w:id="1585" w:author="微软用户" w:date="2014-07-21T14:39:00Z">
        <w:r w:rsidR="00BE4B2C" w:rsidRPr="00EA19F6">
          <w:rPr>
            <w:rFonts w:ascii="Times New Roman" w:hAnsi="Times New Roman"/>
            <w:sz w:val="21"/>
            <w:szCs w:val="21"/>
          </w:rPr>
          <w:t>界面</w:t>
        </w:r>
      </w:ins>
    </w:p>
    <w:p w:rsidR="00BE4B2C" w:rsidRPr="00447A61" w:rsidRDefault="0049144E" w:rsidP="00BE4B2C">
      <w:pPr>
        <w:pStyle w:val="af7"/>
        <w:spacing w:afterLines="0" w:line="360" w:lineRule="auto"/>
        <w:ind w:firstLine="420"/>
        <w:jc w:val="both"/>
        <w:rPr>
          <w:ins w:id="1586" w:author="微软用户" w:date="2014-07-21T14:39:00Z"/>
          <w:rFonts w:ascii="Times New Roman" w:eastAsia="宋体" w:hAnsi="Times New Roman"/>
          <w:sz w:val="24"/>
          <w:szCs w:val="20"/>
        </w:rPr>
      </w:pPr>
      <w:ins w:id="1587" w:author="微软用户" w:date="2014-07-21T14:44:00Z">
        <w:r>
          <w:rPr>
            <w:rFonts w:ascii="Times New Roman" w:eastAsia="宋体" w:hAnsi="Times New Roman" w:hint="eastAsia"/>
            <w:sz w:val="24"/>
            <w:szCs w:val="20"/>
          </w:rPr>
          <w:t>电调确认</w:t>
        </w:r>
      </w:ins>
      <w:ins w:id="1588" w:author="微软用户" w:date="2014-07-21T14:39:00Z">
        <w:r w:rsidR="00BE4B2C" w:rsidRPr="00447A61">
          <w:rPr>
            <w:rFonts w:ascii="Times New Roman" w:eastAsia="宋体" w:hAnsi="Times New Roman"/>
            <w:sz w:val="24"/>
            <w:szCs w:val="20"/>
          </w:rPr>
          <w:t>之后，</w:t>
        </w:r>
      </w:ins>
      <w:ins w:id="1589" w:author="微软用户" w:date="2014-07-21T14:45:00Z">
        <w:r>
          <w:rPr>
            <w:rFonts w:ascii="Times New Roman" w:eastAsia="宋体" w:hAnsi="Times New Roman" w:hint="eastAsia"/>
            <w:sz w:val="24"/>
            <w:szCs w:val="20"/>
          </w:rPr>
          <w:t>由</w:t>
        </w:r>
      </w:ins>
      <w:ins w:id="1590" w:author="微软用户" w:date="2014-07-21T14:39:00Z">
        <w:r w:rsidR="00BE4B2C" w:rsidRPr="00447A61">
          <w:rPr>
            <w:rFonts w:ascii="Times New Roman" w:eastAsia="宋体" w:hAnsi="Times New Roman"/>
            <w:sz w:val="24"/>
            <w:szCs w:val="20"/>
          </w:rPr>
          <w:t>电调</w:t>
        </w:r>
      </w:ins>
      <w:ins w:id="1591" w:author="微软用户" w:date="2014-07-21T14:45:00Z">
        <w:r>
          <w:rPr>
            <w:rFonts w:ascii="Times New Roman" w:eastAsia="宋体" w:hAnsi="Times New Roman" w:hint="eastAsia"/>
            <w:sz w:val="24"/>
            <w:szCs w:val="20"/>
          </w:rPr>
          <w:t>继续</w:t>
        </w:r>
      </w:ins>
      <w:ins w:id="1592" w:author="微软用户" w:date="2014-07-21T14:39:00Z">
        <w:r w:rsidR="00BE4B2C" w:rsidRPr="00447A61">
          <w:rPr>
            <w:rFonts w:ascii="Times New Roman" w:eastAsia="宋体" w:hAnsi="Times New Roman"/>
            <w:sz w:val="24"/>
            <w:szCs w:val="20"/>
          </w:rPr>
          <w:t>执行，如</w:t>
        </w:r>
      </w:ins>
      <w:ins w:id="1593" w:author="微软用户" w:date="2014-07-21T16:39: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_Ref393724127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594" w:author="微软用户" w:date="2014-07-21T16:39:00Z">
        <w:r w:rsidR="006F237A" w:rsidRPr="00ED264E">
          <w:rPr>
            <w:rFonts w:ascii="Times New Roman" w:eastAsia="宋体" w:hAnsi="Times New Roman"/>
            <w:sz w:val="24"/>
            <w:szCs w:val="20"/>
            <w:rPrChange w:id="1595" w:author="微软用户" w:date="2014-07-21T17:09:00Z">
              <w:rPr/>
            </w:rPrChange>
          </w:rPr>
          <w:t>图</w:t>
        </w:r>
        <w:r w:rsidR="006F237A" w:rsidRPr="00ED264E">
          <w:rPr>
            <w:rFonts w:ascii="Times New Roman" w:eastAsia="宋体" w:hAnsi="Times New Roman"/>
            <w:sz w:val="24"/>
            <w:szCs w:val="20"/>
            <w:rPrChange w:id="1596" w:author="微软用户" w:date="2014-07-21T17:09:00Z">
              <w:rPr/>
            </w:rPrChange>
          </w:rPr>
          <w:t>3- 62</w:t>
        </w:r>
        <w:r w:rsidR="006F237A">
          <w:rPr>
            <w:rFonts w:ascii="Times New Roman" w:eastAsia="宋体" w:hAnsi="Times New Roman"/>
            <w:sz w:val="24"/>
            <w:szCs w:val="20"/>
          </w:rPr>
          <w:fldChar w:fldCharType="end"/>
        </w:r>
      </w:ins>
      <w:ins w:id="1597" w:author="微软用户" w:date="2014-07-21T14:39:00Z">
        <w:r w:rsidR="00BE4B2C" w:rsidRPr="00447A61">
          <w:rPr>
            <w:rFonts w:ascii="Times New Roman" w:eastAsia="宋体" w:hAnsi="Times New Roman"/>
            <w:sz w:val="24"/>
            <w:szCs w:val="20"/>
          </w:rPr>
          <w:t>所示。</w:t>
        </w:r>
      </w:ins>
    </w:p>
    <w:p w:rsidR="00BE4B2C" w:rsidRPr="0049144E" w:rsidRDefault="0049144E" w:rsidP="00BE4B2C">
      <w:pPr>
        <w:jc w:val="center"/>
        <w:rPr>
          <w:ins w:id="1598" w:author="微软用户" w:date="2014-07-21T14:39:00Z"/>
          <w:noProof/>
        </w:rPr>
      </w:pPr>
      <w:ins w:id="1599" w:author="微软用户" w:date="2014-07-21T14:45:00Z">
        <w:r>
          <w:rPr>
            <w:noProof/>
          </w:rPr>
          <w:drawing>
            <wp:inline distT="0" distB="0" distL="0" distR="0">
              <wp:extent cx="5400040" cy="1366614"/>
              <wp:effectExtent l="19050" t="0" r="0" b="0"/>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a:off x="0" y="0"/>
                        <a:ext cx="5400040" cy="1366614"/>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600" w:author="微软用户" w:date="2014-07-21T14:39:00Z"/>
          <w:rFonts w:ascii="Times New Roman" w:hAnsi="Times New Roman"/>
          <w:sz w:val="21"/>
          <w:szCs w:val="21"/>
        </w:rPr>
        <w:pPrChange w:id="1601" w:author="微软用户" w:date="2014-07-21T17:09:00Z">
          <w:pPr>
            <w:pStyle w:val="af7"/>
            <w:spacing w:afterLines="0" w:line="360" w:lineRule="auto"/>
          </w:pPr>
        </w:pPrChange>
      </w:pPr>
      <w:bookmarkStart w:id="1602" w:name="_Ref393724127"/>
      <w:ins w:id="1603" w:author="微软用户" w:date="2014-07-21T16:39:00Z">
        <w:r>
          <w:t>图</w:t>
        </w:r>
        <w:r>
          <w:t xml:space="preserve">3- </w:t>
        </w:r>
        <w:r>
          <w:fldChar w:fldCharType="begin"/>
        </w:r>
        <w:r>
          <w:instrText xml:space="preserve"> SEQ </w:instrText>
        </w:r>
        <w:r>
          <w:instrText>图</w:instrText>
        </w:r>
        <w:r>
          <w:instrText xml:space="preserve">3- \* ARABIC </w:instrText>
        </w:r>
      </w:ins>
      <w:r>
        <w:fldChar w:fldCharType="separate"/>
      </w:r>
      <w:ins w:id="1604" w:author="微软用户" w:date="2014-07-21T17:03:00Z">
        <w:r w:rsidR="003202FC">
          <w:rPr>
            <w:noProof/>
          </w:rPr>
          <w:t>62</w:t>
        </w:r>
      </w:ins>
      <w:ins w:id="1605" w:author="微软用户" w:date="2014-07-21T16:39:00Z">
        <w:r>
          <w:fldChar w:fldCharType="end"/>
        </w:r>
      </w:ins>
      <w:bookmarkEnd w:id="1602"/>
      <w:ins w:id="1606" w:author="微软用户" w:date="2014-07-21T14:39:00Z">
        <w:r w:rsidR="00BE4B2C" w:rsidRPr="00EA19F6">
          <w:rPr>
            <w:rFonts w:ascii="Times New Roman" w:hAnsi="Times New Roman"/>
            <w:sz w:val="21"/>
            <w:szCs w:val="21"/>
          </w:rPr>
          <w:t>停送电通知单电调执行界面</w:t>
        </w:r>
      </w:ins>
    </w:p>
    <w:p w:rsidR="00BE4B2C" w:rsidRPr="00EA19F6" w:rsidRDefault="00BE4B2C" w:rsidP="00BE4B2C">
      <w:pPr>
        <w:pStyle w:val="4"/>
        <w:rPr>
          <w:ins w:id="1607" w:author="微软用户" w:date="2014-07-21T14:39:00Z"/>
        </w:rPr>
      </w:pPr>
      <w:ins w:id="1608" w:author="微软用户" w:date="2014-07-21T14:39:00Z">
        <w:r w:rsidRPr="00EA19F6">
          <w:t>停送</w:t>
        </w:r>
        <w:r w:rsidRPr="00174E8E">
          <w:t>电</w:t>
        </w:r>
        <w:r w:rsidRPr="00EA19F6">
          <w:t>通知单的发布与反馈</w:t>
        </w:r>
      </w:ins>
    </w:p>
    <w:p w:rsidR="00BE4B2C" w:rsidRPr="00447A61" w:rsidRDefault="0049144E" w:rsidP="00BE4B2C">
      <w:pPr>
        <w:pStyle w:val="af7"/>
        <w:spacing w:afterLines="0" w:line="360" w:lineRule="auto"/>
        <w:ind w:firstLine="420"/>
        <w:jc w:val="both"/>
        <w:rPr>
          <w:ins w:id="1609" w:author="微软用户" w:date="2014-07-21T14:39:00Z"/>
          <w:rFonts w:ascii="Times New Roman" w:eastAsia="宋体" w:hAnsi="Times New Roman"/>
          <w:sz w:val="24"/>
          <w:szCs w:val="20"/>
        </w:rPr>
      </w:pPr>
      <w:ins w:id="1610" w:author="微软用户" w:date="2014-07-21T14:39:00Z">
        <w:r>
          <w:rPr>
            <w:rFonts w:ascii="Times New Roman" w:eastAsia="宋体" w:hAnsi="Times New Roman"/>
            <w:sz w:val="24"/>
            <w:szCs w:val="20"/>
          </w:rPr>
          <w:t>电调执行的停送电通知单之后，由</w:t>
        </w:r>
      </w:ins>
      <w:ins w:id="1611" w:author="微软用户" w:date="2014-07-21T14:45:00Z">
        <w:r>
          <w:rPr>
            <w:rFonts w:ascii="Times New Roman" w:eastAsia="宋体" w:hAnsi="Times New Roman" w:hint="eastAsia"/>
            <w:sz w:val="24"/>
            <w:szCs w:val="20"/>
          </w:rPr>
          <w:t>厂</w:t>
        </w:r>
      </w:ins>
      <w:ins w:id="1612" w:author="微软用户" w:date="2014-07-21T14:39:00Z">
        <w:r w:rsidR="00BE4B2C" w:rsidRPr="00447A61">
          <w:rPr>
            <w:rFonts w:ascii="Times New Roman" w:eastAsia="宋体" w:hAnsi="Times New Roman"/>
            <w:sz w:val="24"/>
            <w:szCs w:val="20"/>
          </w:rPr>
          <w:t>调进行发布，如</w:t>
        </w:r>
      </w:ins>
      <w:ins w:id="1613" w:author="微软用户" w:date="2014-07-21T16:40: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_Ref393724143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614" w:author="微软用户" w:date="2014-07-21T16:40:00Z">
        <w:r w:rsidR="006F237A" w:rsidRPr="00ED264E">
          <w:rPr>
            <w:rFonts w:ascii="Times New Roman" w:eastAsia="宋体" w:hAnsi="Times New Roman" w:hint="eastAsia"/>
            <w:sz w:val="24"/>
            <w:szCs w:val="20"/>
            <w:rPrChange w:id="1615" w:author="微软用户" w:date="2014-07-21T17:09:00Z">
              <w:rPr>
                <w:rFonts w:hint="eastAsia"/>
              </w:rPr>
            </w:rPrChange>
          </w:rPr>
          <w:t>图</w:t>
        </w:r>
        <w:r w:rsidR="006F237A" w:rsidRPr="00ED264E">
          <w:rPr>
            <w:rFonts w:ascii="Times New Roman" w:eastAsia="宋体" w:hAnsi="Times New Roman"/>
            <w:sz w:val="24"/>
            <w:szCs w:val="20"/>
            <w:rPrChange w:id="1616" w:author="微软用户" w:date="2014-07-21T17:09:00Z">
              <w:rPr/>
            </w:rPrChange>
          </w:rPr>
          <w:t>3- 63</w:t>
        </w:r>
        <w:r w:rsidR="006F237A">
          <w:rPr>
            <w:rFonts w:ascii="Times New Roman" w:eastAsia="宋体" w:hAnsi="Times New Roman"/>
            <w:sz w:val="24"/>
            <w:szCs w:val="20"/>
          </w:rPr>
          <w:fldChar w:fldCharType="end"/>
        </w:r>
      </w:ins>
      <w:ins w:id="1617" w:author="微软用户" w:date="2014-07-21T14:39:00Z">
        <w:r w:rsidR="00BE4B2C" w:rsidRPr="00447A61">
          <w:rPr>
            <w:rFonts w:ascii="Times New Roman" w:eastAsia="宋体" w:hAnsi="Times New Roman"/>
            <w:sz w:val="24"/>
            <w:szCs w:val="20"/>
          </w:rPr>
          <w:t>所示。</w:t>
        </w:r>
      </w:ins>
    </w:p>
    <w:p w:rsidR="00BE4B2C" w:rsidRPr="00745FAE" w:rsidRDefault="0049144E" w:rsidP="00BE4B2C">
      <w:pPr>
        <w:jc w:val="center"/>
        <w:rPr>
          <w:ins w:id="1618" w:author="微软用户" w:date="2014-07-21T14:39:00Z"/>
          <w:noProof/>
        </w:rPr>
      </w:pPr>
      <w:ins w:id="1619" w:author="微软用户" w:date="2014-07-21T14:46:00Z">
        <w:r>
          <w:rPr>
            <w:noProof/>
          </w:rPr>
          <w:lastRenderedPageBreak/>
          <w:drawing>
            <wp:inline distT="0" distB="0" distL="0" distR="0">
              <wp:extent cx="5400040" cy="1162227"/>
              <wp:effectExtent l="19050" t="0" r="0" b="0"/>
              <wp:docPr id="1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a:off x="0" y="0"/>
                        <a:ext cx="5400040" cy="1162227"/>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620" w:author="微软用户" w:date="2014-07-21T14:39:00Z"/>
          <w:szCs w:val="21"/>
        </w:rPr>
        <w:pPrChange w:id="1621" w:author="微软用户" w:date="2014-07-21T17:09:00Z">
          <w:pPr>
            <w:ind w:firstLineChars="1000" w:firstLine="2238"/>
          </w:pPr>
        </w:pPrChange>
      </w:pPr>
      <w:bookmarkStart w:id="1622" w:name="_Ref393724143"/>
      <w:ins w:id="1623" w:author="微软用户" w:date="2014-07-21T16:40: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624" w:author="微软用户" w:date="2014-07-21T17:03:00Z">
        <w:r w:rsidR="003202FC">
          <w:rPr>
            <w:noProof/>
          </w:rPr>
          <w:t>63</w:t>
        </w:r>
      </w:ins>
      <w:ins w:id="1625" w:author="微软用户" w:date="2014-07-21T16:40:00Z">
        <w:r>
          <w:fldChar w:fldCharType="end"/>
        </w:r>
      </w:ins>
      <w:bookmarkEnd w:id="1622"/>
      <w:ins w:id="1626" w:author="微软用户" w:date="2014-07-21T14:39:00Z">
        <w:r w:rsidR="0049144E">
          <w:rPr>
            <w:szCs w:val="21"/>
          </w:rPr>
          <w:t>停送电通知单</w:t>
        </w:r>
      </w:ins>
      <w:ins w:id="1627" w:author="微软用户" w:date="2014-07-21T14:45:00Z">
        <w:r w:rsidR="0049144E">
          <w:rPr>
            <w:rFonts w:hint="eastAsia"/>
            <w:szCs w:val="21"/>
          </w:rPr>
          <w:t>厂</w:t>
        </w:r>
      </w:ins>
      <w:ins w:id="1628" w:author="微软用户" w:date="2014-07-21T14:39:00Z">
        <w:r w:rsidR="00BE4B2C" w:rsidRPr="00EA19F6">
          <w:rPr>
            <w:szCs w:val="21"/>
          </w:rPr>
          <w:t>调发布界面</w:t>
        </w:r>
      </w:ins>
    </w:p>
    <w:p w:rsidR="00BE4B2C" w:rsidRPr="00D2590C" w:rsidRDefault="00BE4B2C" w:rsidP="00BE4B2C">
      <w:pPr>
        <w:pStyle w:val="af7"/>
        <w:spacing w:afterLines="0" w:line="360" w:lineRule="auto"/>
        <w:ind w:firstLine="420"/>
        <w:jc w:val="both"/>
        <w:rPr>
          <w:ins w:id="1629" w:author="微软用户" w:date="2014-07-21T14:39:00Z"/>
          <w:rFonts w:ascii="Times New Roman" w:eastAsia="宋体" w:hAnsi="Times New Roman"/>
          <w:sz w:val="24"/>
          <w:szCs w:val="20"/>
        </w:rPr>
      </w:pPr>
      <w:ins w:id="1630" w:author="微软用户" w:date="2014-07-21T14:39:00Z">
        <w:r w:rsidRPr="00D2590C">
          <w:rPr>
            <w:rFonts w:ascii="Times New Roman" w:eastAsia="宋体" w:hAnsi="Times New Roman"/>
            <w:sz w:val="24"/>
            <w:szCs w:val="20"/>
          </w:rPr>
          <w:t>发布之后，由受令处所的行值进行反馈，如</w:t>
        </w:r>
      </w:ins>
      <w:ins w:id="1631" w:author="微软用户" w:date="2014-07-21T16:40:00Z">
        <w:r w:rsidR="006F237A">
          <w:rPr>
            <w:rFonts w:ascii="Times New Roman" w:eastAsia="宋体" w:hAnsi="Times New Roman"/>
            <w:sz w:val="24"/>
            <w:szCs w:val="20"/>
          </w:rPr>
          <w:fldChar w:fldCharType="begin"/>
        </w:r>
        <w:r w:rsidR="006F237A">
          <w:rPr>
            <w:rFonts w:ascii="Times New Roman" w:eastAsia="宋体" w:hAnsi="Times New Roman"/>
            <w:sz w:val="24"/>
            <w:szCs w:val="20"/>
          </w:rPr>
          <w:instrText xml:space="preserve"> REF _Ref393724158 \h </w:instrText>
        </w:r>
      </w:ins>
      <w:r w:rsidR="00ED264E">
        <w:rPr>
          <w:rFonts w:ascii="Times New Roman" w:eastAsia="宋体" w:hAnsi="Times New Roman"/>
          <w:sz w:val="24"/>
          <w:szCs w:val="20"/>
        </w:rPr>
        <w:instrText xml:space="preserve"> \* MERGEFORMAT </w:instrText>
      </w:r>
      <w:r w:rsidR="006F237A">
        <w:rPr>
          <w:rFonts w:ascii="Times New Roman" w:eastAsia="宋体" w:hAnsi="Times New Roman"/>
          <w:sz w:val="24"/>
          <w:szCs w:val="20"/>
        </w:rPr>
      </w:r>
      <w:r w:rsidR="006F237A">
        <w:rPr>
          <w:rFonts w:ascii="Times New Roman" w:eastAsia="宋体" w:hAnsi="Times New Roman"/>
          <w:sz w:val="24"/>
          <w:szCs w:val="20"/>
        </w:rPr>
        <w:fldChar w:fldCharType="separate"/>
      </w:r>
      <w:ins w:id="1632" w:author="微软用户" w:date="2014-07-21T16:40:00Z">
        <w:r w:rsidR="006F237A" w:rsidRPr="00ED264E">
          <w:rPr>
            <w:rFonts w:ascii="Times New Roman" w:eastAsia="宋体" w:hAnsi="Times New Roman" w:hint="eastAsia"/>
            <w:sz w:val="24"/>
            <w:szCs w:val="20"/>
            <w:rPrChange w:id="1633" w:author="微软用户" w:date="2014-07-21T17:09:00Z">
              <w:rPr>
                <w:rFonts w:hint="eastAsia"/>
              </w:rPr>
            </w:rPrChange>
          </w:rPr>
          <w:t>图</w:t>
        </w:r>
        <w:r w:rsidR="006F237A" w:rsidRPr="00ED264E">
          <w:rPr>
            <w:rFonts w:ascii="Times New Roman" w:eastAsia="宋体" w:hAnsi="Times New Roman"/>
            <w:sz w:val="24"/>
            <w:szCs w:val="20"/>
            <w:rPrChange w:id="1634" w:author="微软用户" w:date="2014-07-21T17:09:00Z">
              <w:rPr/>
            </w:rPrChange>
          </w:rPr>
          <w:t>3- 64</w:t>
        </w:r>
        <w:r w:rsidR="006F237A">
          <w:rPr>
            <w:rFonts w:ascii="Times New Roman" w:eastAsia="宋体" w:hAnsi="Times New Roman"/>
            <w:sz w:val="24"/>
            <w:szCs w:val="20"/>
          </w:rPr>
          <w:fldChar w:fldCharType="end"/>
        </w:r>
      </w:ins>
      <w:ins w:id="1635" w:author="微软用户" w:date="2014-07-21T14:39:00Z">
        <w:r w:rsidRPr="00D2590C">
          <w:rPr>
            <w:rFonts w:ascii="Times New Roman" w:eastAsia="宋体" w:hAnsi="Times New Roman"/>
            <w:sz w:val="24"/>
            <w:szCs w:val="20"/>
          </w:rPr>
          <w:t>所示。</w:t>
        </w:r>
      </w:ins>
    </w:p>
    <w:p w:rsidR="00BE4B2C" w:rsidRPr="00745FAE" w:rsidRDefault="00BE4B2C" w:rsidP="00BE4B2C">
      <w:pPr>
        <w:jc w:val="center"/>
        <w:rPr>
          <w:ins w:id="1636" w:author="微软用户" w:date="2014-07-21T14:39:00Z"/>
          <w:noProof/>
        </w:rPr>
      </w:pPr>
      <w:ins w:id="1637" w:author="微软用户" w:date="2014-07-21T14:39:00Z">
        <w:r>
          <w:rPr>
            <w:noProof/>
          </w:rPr>
          <w:drawing>
            <wp:inline distT="0" distB="0" distL="0" distR="0">
              <wp:extent cx="5400040" cy="1306750"/>
              <wp:effectExtent l="19050" t="0" r="0" b="0"/>
              <wp:docPr id="10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3" cstate="print"/>
                      <a:srcRect/>
                      <a:stretch>
                        <a:fillRect/>
                      </a:stretch>
                    </pic:blipFill>
                    <pic:spPr bwMode="auto">
                      <a:xfrm>
                        <a:off x="0" y="0"/>
                        <a:ext cx="5400040" cy="1306750"/>
                      </a:xfrm>
                      <a:prstGeom prst="rect">
                        <a:avLst/>
                      </a:prstGeom>
                      <a:noFill/>
                      <a:ln w="9525">
                        <a:noFill/>
                        <a:miter lim="800000"/>
                        <a:headEnd/>
                        <a:tailEnd/>
                      </a:ln>
                    </pic:spPr>
                  </pic:pic>
                </a:graphicData>
              </a:graphic>
            </wp:inline>
          </w:drawing>
        </w:r>
      </w:ins>
    </w:p>
    <w:p w:rsidR="00BE4B2C" w:rsidRPr="00EA19F6" w:rsidRDefault="006F237A">
      <w:pPr>
        <w:pStyle w:val="af8"/>
        <w:jc w:val="center"/>
        <w:rPr>
          <w:ins w:id="1638" w:author="微软用户" w:date="2014-07-21T14:39:00Z"/>
          <w:szCs w:val="21"/>
        </w:rPr>
        <w:pPrChange w:id="1639" w:author="微软用户" w:date="2014-07-21T17:09:00Z">
          <w:pPr>
            <w:ind w:firstLineChars="1000" w:firstLine="2238"/>
          </w:pPr>
        </w:pPrChange>
      </w:pPr>
      <w:bookmarkStart w:id="1640" w:name="_Ref393724158"/>
      <w:ins w:id="1641" w:author="微软用户" w:date="2014-07-21T16:40: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642" w:author="微软用户" w:date="2014-07-21T17:03:00Z">
        <w:r w:rsidR="003202FC">
          <w:rPr>
            <w:noProof/>
          </w:rPr>
          <w:t>64</w:t>
        </w:r>
      </w:ins>
      <w:ins w:id="1643" w:author="微软用户" w:date="2014-07-21T16:40:00Z">
        <w:r>
          <w:fldChar w:fldCharType="end"/>
        </w:r>
      </w:ins>
      <w:bookmarkEnd w:id="1640"/>
      <w:ins w:id="1644" w:author="微软用户" w:date="2014-07-21T14:39:00Z">
        <w:r w:rsidR="00BE4B2C" w:rsidRPr="00EA19F6">
          <w:rPr>
            <w:szCs w:val="21"/>
          </w:rPr>
          <w:t xml:space="preserve"> </w:t>
        </w:r>
        <w:r w:rsidR="00BE4B2C" w:rsidRPr="00EA19F6">
          <w:rPr>
            <w:szCs w:val="21"/>
          </w:rPr>
          <w:t>受令处所行值反馈界面</w:t>
        </w:r>
      </w:ins>
    </w:p>
    <w:p w:rsidR="00BE4B2C" w:rsidRPr="006D665F" w:rsidRDefault="00BE4B2C">
      <w:pPr>
        <w:pPrChange w:id="1645" w:author="微软用户" w:date="2014-07-21T14:34:00Z">
          <w:pPr>
            <w:pStyle w:val="af7"/>
            <w:spacing w:afterLines="0" w:line="360" w:lineRule="auto"/>
            <w:ind w:firstLine="420"/>
            <w:jc w:val="both"/>
          </w:pPr>
        </w:pPrChange>
      </w:pPr>
      <w:ins w:id="1646" w:author="微软用户" w:date="2014-07-21T14:39:00Z">
        <w:r w:rsidRPr="00D2590C">
          <w:rPr>
            <w:sz w:val="24"/>
          </w:rPr>
          <w:t>受令处所行值反馈之后则表示该通知单流程结束，等待正式进入停电或者送电操作。</w:t>
        </w:r>
      </w:ins>
    </w:p>
    <w:p w:rsidR="00312826" w:rsidRPr="00EA19F6" w:rsidRDefault="00576435" w:rsidP="00576435">
      <w:pPr>
        <w:pStyle w:val="2"/>
        <w:rPr>
          <w:rFonts w:ascii="Times New Roman" w:hAnsi="Times New Roman"/>
        </w:rPr>
      </w:pPr>
      <w:bookmarkStart w:id="1647" w:name="_Toc374089126"/>
      <w:bookmarkStart w:id="1648" w:name="_Toc374623975"/>
      <w:bookmarkStart w:id="1649" w:name="_Toc374624509"/>
      <w:bookmarkStart w:id="1650" w:name="_Toc393727857"/>
      <w:r w:rsidRPr="00EA19F6">
        <w:rPr>
          <w:rFonts w:ascii="Times New Roman" w:hAnsi="Times New Roman"/>
        </w:rPr>
        <w:t>调度命令</w:t>
      </w:r>
      <w:bookmarkEnd w:id="1647"/>
      <w:bookmarkEnd w:id="1648"/>
      <w:bookmarkEnd w:id="1649"/>
      <w:bookmarkEnd w:id="1650"/>
    </w:p>
    <w:p w:rsidR="009F091F" w:rsidRPr="00EA19F6" w:rsidRDefault="009F091F" w:rsidP="004567A6">
      <w:pPr>
        <w:pStyle w:val="ab"/>
        <w:spacing w:line="360" w:lineRule="auto"/>
        <w:ind w:firstLine="508"/>
      </w:pPr>
      <w:r w:rsidRPr="00EA19F6">
        <w:t>调度命令的流程</w:t>
      </w:r>
      <w:r w:rsidR="000837B8" w:rsidRPr="00EA19F6">
        <w:t>如下：</w:t>
      </w:r>
    </w:p>
    <w:p w:rsidR="009F091F" w:rsidRDefault="009F091F" w:rsidP="004567A6">
      <w:pPr>
        <w:numPr>
          <w:ilvl w:val="0"/>
          <w:numId w:val="4"/>
        </w:numPr>
        <w:spacing w:line="360" w:lineRule="auto"/>
        <w:ind w:left="0" w:firstLineChars="200" w:firstLine="508"/>
        <w:rPr>
          <w:ins w:id="1651" w:author="微软用户" w:date="2014-07-21T14:52:00Z"/>
          <w:sz w:val="24"/>
          <w:szCs w:val="24"/>
        </w:rPr>
      </w:pPr>
      <w:r w:rsidRPr="00EA19F6">
        <w:rPr>
          <w:sz w:val="24"/>
          <w:szCs w:val="24"/>
        </w:rPr>
        <w:t>行调（创建行车调度）</w:t>
      </w:r>
      <w:r w:rsidR="0034055B" w:rsidRPr="00EA19F6">
        <w:rPr>
          <w:sz w:val="24"/>
          <w:szCs w:val="24"/>
        </w:rPr>
        <w:t>/</w:t>
      </w:r>
      <w:r w:rsidR="0034055B" w:rsidRPr="00EA19F6">
        <w:rPr>
          <w:sz w:val="24"/>
          <w:szCs w:val="24"/>
        </w:rPr>
        <w:t>电调（创建倒闸命令</w:t>
      </w:r>
      <w:r w:rsidR="0034055B" w:rsidRPr="00EA19F6">
        <w:rPr>
          <w:sz w:val="24"/>
          <w:szCs w:val="24"/>
        </w:rPr>
        <w:t>/</w:t>
      </w:r>
      <w:r w:rsidR="0034055B" w:rsidRPr="00EA19F6">
        <w:rPr>
          <w:sz w:val="24"/>
          <w:szCs w:val="24"/>
        </w:rPr>
        <w:t>施工作业令）</w:t>
      </w:r>
      <w:r w:rsidR="0034055B" w:rsidRPr="00EA19F6">
        <w:rPr>
          <w:sz w:val="24"/>
          <w:szCs w:val="24"/>
        </w:rPr>
        <w:t>/</w:t>
      </w:r>
      <w:r w:rsidR="0034055B" w:rsidRPr="00EA19F6">
        <w:rPr>
          <w:sz w:val="24"/>
          <w:szCs w:val="24"/>
        </w:rPr>
        <w:t>环调（创建环控调度）</w:t>
      </w:r>
      <w:ins w:id="1652" w:author="微软用户" w:date="2014-07-21T14:50:00Z">
        <w:r w:rsidR="00BF0103">
          <w:rPr>
            <w:rFonts w:hint="eastAsia"/>
            <w:sz w:val="24"/>
            <w:szCs w:val="24"/>
          </w:rPr>
          <w:t>/</w:t>
        </w:r>
        <w:r w:rsidR="00BF0103">
          <w:rPr>
            <w:rFonts w:hint="eastAsia"/>
            <w:sz w:val="24"/>
            <w:szCs w:val="24"/>
          </w:rPr>
          <w:t>维调</w:t>
        </w:r>
      </w:ins>
      <w:ins w:id="1653" w:author="微软用户" w:date="2014-07-21T14:51:00Z">
        <w:r w:rsidR="00BF0103">
          <w:rPr>
            <w:rFonts w:hint="eastAsia"/>
            <w:sz w:val="24"/>
            <w:szCs w:val="24"/>
          </w:rPr>
          <w:t>（创建维修调度）</w:t>
        </w:r>
      </w:ins>
      <w:r w:rsidRPr="00EA19F6">
        <w:rPr>
          <w:sz w:val="24"/>
          <w:szCs w:val="24"/>
        </w:rPr>
        <w:t>→</w:t>
      </w:r>
      <w:del w:id="1654" w:author="微软用户" w:date="2014-07-21T14:51:00Z">
        <w:r w:rsidRPr="00EA19F6" w:rsidDel="00BF0103">
          <w:rPr>
            <w:sz w:val="24"/>
            <w:szCs w:val="24"/>
          </w:rPr>
          <w:delText>值班</w:delText>
        </w:r>
      </w:del>
      <w:r w:rsidRPr="00EA19F6">
        <w:rPr>
          <w:sz w:val="24"/>
          <w:szCs w:val="24"/>
        </w:rPr>
        <w:t>主任</w:t>
      </w:r>
      <w:ins w:id="1655" w:author="微软用户" w:date="2014-07-21T14:51:00Z">
        <w:r w:rsidR="00BF0103">
          <w:rPr>
            <w:rFonts w:hint="eastAsia"/>
            <w:sz w:val="24"/>
            <w:szCs w:val="24"/>
          </w:rPr>
          <w:t>调度</w:t>
        </w:r>
      </w:ins>
      <w:r w:rsidRPr="00EA19F6">
        <w:rPr>
          <w:sz w:val="24"/>
          <w:szCs w:val="24"/>
        </w:rPr>
        <w:t>（审批</w:t>
      </w:r>
      <w:del w:id="1656" w:author="微软用户" w:date="2014-07-21T14:51:00Z">
        <w:r w:rsidRPr="00EA19F6" w:rsidDel="00BF0103">
          <w:rPr>
            <w:sz w:val="24"/>
            <w:szCs w:val="24"/>
          </w:rPr>
          <w:delText>、发布</w:delText>
        </w:r>
      </w:del>
      <w:r w:rsidRPr="00EA19F6">
        <w:rPr>
          <w:sz w:val="24"/>
          <w:szCs w:val="24"/>
        </w:rPr>
        <w:t>）</w:t>
      </w:r>
      <w:r w:rsidRPr="00EA19F6">
        <w:rPr>
          <w:sz w:val="24"/>
          <w:szCs w:val="24"/>
        </w:rPr>
        <w:t>→</w:t>
      </w:r>
      <w:ins w:id="1657" w:author="微软用户" w:date="2014-07-21T14:51:00Z">
        <w:r w:rsidR="00BF0103" w:rsidRPr="00EA19F6">
          <w:rPr>
            <w:sz w:val="24"/>
            <w:szCs w:val="24"/>
          </w:rPr>
          <w:t>行调</w:t>
        </w:r>
        <w:r w:rsidR="00BF0103" w:rsidRPr="00EA19F6">
          <w:rPr>
            <w:sz w:val="24"/>
            <w:szCs w:val="24"/>
          </w:rPr>
          <w:t>/</w:t>
        </w:r>
        <w:r w:rsidR="00BF0103" w:rsidRPr="00EA19F6">
          <w:rPr>
            <w:sz w:val="24"/>
            <w:szCs w:val="24"/>
          </w:rPr>
          <w:t>电调</w:t>
        </w:r>
        <w:r w:rsidR="00BF0103" w:rsidRPr="00EA19F6">
          <w:rPr>
            <w:sz w:val="24"/>
            <w:szCs w:val="24"/>
          </w:rPr>
          <w:t>/</w:t>
        </w:r>
        <w:r w:rsidR="00BF0103" w:rsidRPr="00EA19F6">
          <w:rPr>
            <w:sz w:val="24"/>
            <w:szCs w:val="24"/>
          </w:rPr>
          <w:t>环调</w:t>
        </w:r>
        <w:r w:rsidR="00BF0103">
          <w:rPr>
            <w:rFonts w:hint="eastAsia"/>
            <w:sz w:val="24"/>
            <w:szCs w:val="24"/>
          </w:rPr>
          <w:t>/</w:t>
        </w:r>
        <w:r w:rsidR="00BF0103">
          <w:rPr>
            <w:rFonts w:hint="eastAsia"/>
            <w:sz w:val="24"/>
            <w:szCs w:val="24"/>
          </w:rPr>
          <w:t>维调</w:t>
        </w:r>
      </w:ins>
      <w:ins w:id="1658" w:author="微软用户" w:date="2014-07-21T14:52:00Z">
        <w:r w:rsidR="00BF0103">
          <w:rPr>
            <w:rFonts w:hint="eastAsia"/>
            <w:sz w:val="24"/>
            <w:szCs w:val="24"/>
          </w:rPr>
          <w:t>（发布）</w:t>
        </w:r>
        <w:r w:rsidR="00BF0103" w:rsidRPr="00EA19F6">
          <w:rPr>
            <w:sz w:val="24"/>
            <w:szCs w:val="24"/>
          </w:rPr>
          <w:t>→</w:t>
        </w:r>
      </w:ins>
      <w:r w:rsidRPr="00EA19F6">
        <w:rPr>
          <w:sz w:val="24"/>
          <w:szCs w:val="24"/>
        </w:rPr>
        <w:t>受令处所行值（反馈）</w:t>
      </w:r>
    </w:p>
    <w:p w:rsidR="00BF0103" w:rsidRDefault="00BF0103">
      <w:pPr>
        <w:spacing w:line="360" w:lineRule="auto"/>
        <w:rPr>
          <w:ins w:id="1659" w:author="微软用户" w:date="2014-07-21T14:52:00Z"/>
          <w:sz w:val="24"/>
          <w:szCs w:val="24"/>
        </w:rPr>
        <w:pPrChange w:id="1660" w:author="微软用户" w:date="2014-07-21T14:52:00Z">
          <w:pPr>
            <w:numPr>
              <w:numId w:val="4"/>
            </w:numPr>
            <w:spacing w:line="360" w:lineRule="auto"/>
            <w:ind w:left="928" w:firstLineChars="200" w:firstLine="508"/>
          </w:pPr>
        </w:pPrChange>
      </w:pPr>
      <w:ins w:id="1661" w:author="微软用户" w:date="2014-07-21T14:52:00Z">
        <w:r>
          <w:rPr>
            <w:rFonts w:hint="eastAsia"/>
            <w:sz w:val="24"/>
            <w:szCs w:val="24"/>
          </w:rPr>
          <w:t>如</w:t>
        </w:r>
      </w:ins>
      <w:ins w:id="1662" w:author="微软用户" w:date="2014-07-21T16:43:00Z">
        <w:r w:rsidR="004A070E">
          <w:rPr>
            <w:sz w:val="24"/>
            <w:szCs w:val="24"/>
          </w:rPr>
          <w:fldChar w:fldCharType="begin"/>
        </w:r>
        <w:r w:rsidR="004A070E">
          <w:rPr>
            <w:sz w:val="24"/>
            <w:szCs w:val="24"/>
          </w:rPr>
          <w:instrText xml:space="preserve"> </w:instrText>
        </w:r>
        <w:r w:rsidR="004A070E">
          <w:rPr>
            <w:rFonts w:hint="eastAsia"/>
            <w:sz w:val="24"/>
            <w:szCs w:val="24"/>
          </w:rPr>
          <w:instrText>REF _Ref393724352 \h</w:instrText>
        </w:r>
        <w:r w:rsidR="004A070E">
          <w:rPr>
            <w:sz w:val="24"/>
            <w:szCs w:val="24"/>
          </w:rPr>
          <w:instrText xml:space="preserve"> </w:instrText>
        </w:r>
      </w:ins>
      <w:r w:rsidR="004A070E">
        <w:rPr>
          <w:sz w:val="24"/>
          <w:szCs w:val="24"/>
        </w:rPr>
      </w:r>
      <w:r w:rsidR="004A070E">
        <w:rPr>
          <w:sz w:val="24"/>
          <w:szCs w:val="24"/>
        </w:rPr>
        <w:fldChar w:fldCharType="separate"/>
      </w:r>
      <w:ins w:id="1663" w:author="微软用户" w:date="2014-07-21T16:43:00Z">
        <w:r w:rsidR="004A070E">
          <w:rPr>
            <w:rFonts w:hint="eastAsia"/>
          </w:rPr>
          <w:t>图</w:t>
        </w:r>
        <w:r w:rsidR="004A070E">
          <w:rPr>
            <w:rFonts w:hint="eastAsia"/>
          </w:rPr>
          <w:t xml:space="preserve">3- </w:t>
        </w:r>
        <w:r w:rsidR="004A070E">
          <w:rPr>
            <w:noProof/>
          </w:rPr>
          <w:t>65</w:t>
        </w:r>
        <w:r w:rsidR="004A070E">
          <w:rPr>
            <w:sz w:val="24"/>
            <w:szCs w:val="24"/>
          </w:rPr>
          <w:fldChar w:fldCharType="end"/>
        </w:r>
      </w:ins>
      <w:ins w:id="1664" w:author="微软用户" w:date="2014-07-21T17:13:00Z">
        <w:r w:rsidR="00ED1E5A">
          <w:rPr>
            <w:rFonts w:hint="eastAsia"/>
            <w:sz w:val="24"/>
            <w:szCs w:val="24"/>
          </w:rPr>
          <w:t>所示</w:t>
        </w:r>
      </w:ins>
      <w:ins w:id="1665" w:author="微软用户" w:date="2014-07-21T14:52:00Z">
        <w:r>
          <w:rPr>
            <w:rFonts w:hint="eastAsia"/>
            <w:sz w:val="24"/>
            <w:szCs w:val="24"/>
          </w:rPr>
          <w:t>：</w:t>
        </w:r>
      </w:ins>
    </w:p>
    <w:p w:rsidR="00BF0103" w:rsidRDefault="000422EF" w:rsidP="000422EF">
      <w:pPr>
        <w:spacing w:line="360" w:lineRule="auto"/>
        <w:ind w:firstLine="448"/>
        <w:jc w:val="center"/>
        <w:rPr>
          <w:ins w:id="1666" w:author="微软用户" w:date="2014-07-21T16:43:00Z"/>
          <w:sz w:val="24"/>
          <w:szCs w:val="24"/>
        </w:rPr>
        <w:pPrChange w:id="1667" w:author="微软用户" w:date="2014-07-21T17:38:00Z">
          <w:pPr>
            <w:numPr>
              <w:numId w:val="4"/>
            </w:numPr>
            <w:spacing w:line="360" w:lineRule="auto"/>
            <w:ind w:left="928" w:firstLineChars="200" w:firstLine="508"/>
          </w:pPr>
        </w:pPrChange>
      </w:pPr>
      <w:ins w:id="1668" w:author="微软用户" w:date="2014-07-21T17:38:00Z">
        <w:r>
          <w:rPr>
            <w:noProof/>
            <w:sz w:val="24"/>
            <w:szCs w:val="24"/>
          </w:rPr>
          <w:lastRenderedPageBreak/>
          <w:drawing>
            <wp:inline distT="0" distB="0" distL="0" distR="0">
              <wp:extent cx="5400040" cy="3148726"/>
              <wp:effectExtent l="0" t="0" r="0" b="0"/>
              <wp:docPr id="132" name="图片 132" descr="C:\Users\Administrator\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148726"/>
                      </a:xfrm>
                      <a:prstGeom prst="rect">
                        <a:avLst/>
                      </a:prstGeom>
                      <a:noFill/>
                      <a:ln>
                        <a:noFill/>
                      </a:ln>
                    </pic:spPr>
                  </pic:pic>
                </a:graphicData>
              </a:graphic>
            </wp:inline>
          </w:drawing>
        </w:r>
      </w:ins>
    </w:p>
    <w:p w:rsidR="004A070E" w:rsidRPr="00EA19F6" w:rsidRDefault="004A070E">
      <w:pPr>
        <w:pStyle w:val="af8"/>
        <w:jc w:val="center"/>
        <w:rPr>
          <w:sz w:val="24"/>
          <w:szCs w:val="24"/>
        </w:rPr>
        <w:pPrChange w:id="1669" w:author="微软用户" w:date="2014-07-21T17:09:00Z">
          <w:pPr>
            <w:numPr>
              <w:numId w:val="4"/>
            </w:numPr>
            <w:spacing w:line="360" w:lineRule="auto"/>
            <w:ind w:left="928" w:firstLineChars="200" w:firstLine="448"/>
          </w:pPr>
        </w:pPrChange>
      </w:pPr>
      <w:bookmarkStart w:id="1670" w:name="_Ref393724352"/>
      <w:ins w:id="1671" w:author="微软用户" w:date="2014-07-21T16:43: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672" w:author="微软用户" w:date="2014-07-21T17:03:00Z">
        <w:r w:rsidR="003202FC">
          <w:rPr>
            <w:noProof/>
          </w:rPr>
          <w:t>65</w:t>
        </w:r>
      </w:ins>
      <w:ins w:id="1673" w:author="微软用户" w:date="2014-07-21T16:43:00Z">
        <w:r>
          <w:fldChar w:fldCharType="end"/>
        </w:r>
        <w:bookmarkEnd w:id="1670"/>
        <w:r>
          <w:rPr>
            <w:rFonts w:hint="eastAsia"/>
          </w:rPr>
          <w:t>调度命令流程</w:t>
        </w:r>
      </w:ins>
    </w:p>
    <w:p w:rsidR="0034055B" w:rsidRPr="00EA19F6" w:rsidRDefault="0034055B" w:rsidP="004567A6">
      <w:pPr>
        <w:pStyle w:val="ab"/>
        <w:spacing w:line="360" w:lineRule="auto"/>
        <w:ind w:firstLine="508"/>
      </w:pPr>
      <w:r w:rsidRPr="00EA19F6">
        <w:t>由于行调、电调、环调创建调度命令操作基本相同，仅调度命令类型不同，因此下面以行调调度命令流程为例，说明调度命令的具体操作。</w:t>
      </w:r>
    </w:p>
    <w:p w:rsidR="009F091F" w:rsidRPr="00EA19F6" w:rsidRDefault="009F091F" w:rsidP="009F091F">
      <w:pPr>
        <w:pStyle w:val="3"/>
        <w:rPr>
          <w:rFonts w:eastAsia="宋体"/>
        </w:rPr>
      </w:pPr>
      <w:bookmarkStart w:id="1674" w:name="_Toc374623976"/>
      <w:bookmarkStart w:id="1675" w:name="_Toc374624510"/>
      <w:bookmarkStart w:id="1676" w:name="_Toc393727858"/>
      <w:r w:rsidRPr="00EA19F6">
        <w:rPr>
          <w:rFonts w:eastAsia="宋体"/>
        </w:rPr>
        <w:t>调度命令的创建</w:t>
      </w:r>
      <w:bookmarkEnd w:id="1674"/>
      <w:bookmarkEnd w:id="1675"/>
      <w:bookmarkEnd w:id="1676"/>
    </w:p>
    <w:p w:rsidR="009F091F" w:rsidRPr="00EA19F6" w:rsidRDefault="009F091F" w:rsidP="007C5E5E">
      <w:pPr>
        <w:pStyle w:val="ab"/>
        <w:spacing w:line="360" w:lineRule="auto"/>
        <w:ind w:firstLine="508"/>
      </w:pPr>
      <w:r w:rsidRPr="00EA19F6">
        <w:t>行调点击</w:t>
      </w:r>
      <w:r w:rsidR="004209FD">
        <w:rPr>
          <w:rFonts w:hint="eastAsia"/>
        </w:rPr>
        <w:t>“</w:t>
      </w:r>
      <w:r w:rsidRPr="00EA19F6">
        <w:t>调度命令创建</w:t>
      </w:r>
      <w:r w:rsidR="004209FD">
        <w:rPr>
          <w:rFonts w:hint="eastAsia"/>
        </w:rPr>
        <w:t>”</w:t>
      </w:r>
      <w:r w:rsidRPr="00EA19F6">
        <w:t>，对调度命令的相关信息进行填</w:t>
      </w:r>
      <w:r w:rsidR="00864318" w:rsidRPr="00EA19F6">
        <w:t>写。如</w:t>
      </w:r>
      <w:ins w:id="1677" w:author="微软用户" w:date="2014-07-21T16:44:00Z">
        <w:r w:rsidR="004A070E">
          <w:fldChar w:fldCharType="begin"/>
        </w:r>
        <w:r w:rsidR="004A070E">
          <w:instrText xml:space="preserve"> REF _Ref393724369 \h </w:instrText>
        </w:r>
      </w:ins>
      <w:r w:rsidR="004A070E">
        <w:fldChar w:fldCharType="separate"/>
      </w:r>
      <w:ins w:id="1678" w:author="微软用户" w:date="2014-07-21T16:44:00Z">
        <w:r w:rsidR="004A070E">
          <w:rPr>
            <w:rFonts w:hint="eastAsia"/>
          </w:rPr>
          <w:t>图</w:t>
        </w:r>
        <w:r w:rsidR="004A070E">
          <w:rPr>
            <w:rFonts w:hint="eastAsia"/>
          </w:rPr>
          <w:t xml:space="preserve">3- </w:t>
        </w:r>
        <w:r w:rsidR="004A070E">
          <w:rPr>
            <w:noProof/>
          </w:rPr>
          <w:t>66</w:t>
        </w:r>
        <w:r w:rsidR="004A070E">
          <w:fldChar w:fldCharType="end"/>
        </w:r>
      </w:ins>
      <w:del w:id="1679" w:author="微软用户" w:date="2014-07-21T16:44:00Z">
        <w:r w:rsidRPr="00EA19F6" w:rsidDel="004A070E">
          <w:delText>图</w:delText>
        </w:r>
        <w:r w:rsidR="00864318" w:rsidRPr="00EA19F6" w:rsidDel="004A070E">
          <w:delText>3.</w:delText>
        </w:r>
        <w:r w:rsidR="009A7676" w:rsidRPr="00EA19F6" w:rsidDel="004A070E">
          <w:delText>5</w:delText>
        </w:r>
        <w:r w:rsidR="007C5E5E" w:rsidDel="004A070E">
          <w:delText>3</w:delText>
        </w:r>
      </w:del>
      <w:r w:rsidR="00864318" w:rsidRPr="00EA19F6">
        <w:t>所示。</w:t>
      </w:r>
    </w:p>
    <w:p w:rsidR="009F091F" w:rsidRPr="00745FAE" w:rsidRDefault="004633BA" w:rsidP="00745FAE">
      <w:pPr>
        <w:jc w:val="center"/>
        <w:rPr>
          <w:noProof/>
        </w:rPr>
      </w:pPr>
      <w:r w:rsidRPr="00745FAE">
        <w:rPr>
          <w:noProof/>
        </w:rPr>
        <w:drawing>
          <wp:inline distT="0" distB="0" distL="0" distR="0">
            <wp:extent cx="5267325" cy="2085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67325" cy="2085975"/>
                    </a:xfrm>
                    <a:prstGeom prst="rect">
                      <a:avLst/>
                    </a:prstGeom>
                    <a:noFill/>
                    <a:ln>
                      <a:noFill/>
                    </a:ln>
                  </pic:spPr>
                </pic:pic>
              </a:graphicData>
            </a:graphic>
          </wp:inline>
        </w:drawing>
      </w:r>
    </w:p>
    <w:p w:rsidR="009F091F" w:rsidRPr="00EA19F6" w:rsidRDefault="004A070E">
      <w:pPr>
        <w:pStyle w:val="af8"/>
        <w:jc w:val="center"/>
        <w:rPr>
          <w:szCs w:val="21"/>
        </w:rPr>
        <w:pPrChange w:id="1680" w:author="微软用户" w:date="2014-07-21T17:09:00Z">
          <w:pPr>
            <w:ind w:firstLineChars="1350" w:firstLine="3021"/>
          </w:pPr>
        </w:pPrChange>
      </w:pPr>
      <w:bookmarkStart w:id="1681" w:name="_Ref393724369"/>
      <w:ins w:id="1682" w:author="微软用户" w:date="2014-07-21T16:43: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683" w:author="微软用户" w:date="2014-07-21T17:03:00Z">
        <w:r w:rsidR="003202FC">
          <w:rPr>
            <w:noProof/>
          </w:rPr>
          <w:t>66</w:t>
        </w:r>
      </w:ins>
      <w:ins w:id="1684" w:author="微软用户" w:date="2014-07-21T16:43:00Z">
        <w:r>
          <w:fldChar w:fldCharType="end"/>
        </w:r>
      </w:ins>
      <w:bookmarkEnd w:id="1681"/>
      <w:del w:id="1685" w:author="微软用户" w:date="2014-07-21T16:43:00Z">
        <w:r w:rsidR="009F091F" w:rsidRPr="00EA19F6" w:rsidDel="004A070E">
          <w:rPr>
            <w:szCs w:val="21"/>
          </w:rPr>
          <w:delText>图</w:delText>
        </w:r>
        <w:r w:rsidR="009F091F" w:rsidRPr="00EA19F6" w:rsidDel="004A070E">
          <w:rPr>
            <w:szCs w:val="21"/>
          </w:rPr>
          <w:delText>3.</w:delText>
        </w:r>
        <w:r w:rsidR="009A7676" w:rsidRPr="00EA19F6" w:rsidDel="004A070E">
          <w:rPr>
            <w:szCs w:val="21"/>
          </w:rPr>
          <w:delText>5</w:delText>
        </w:r>
        <w:r w:rsidR="007C5E5E" w:rsidDel="004A070E">
          <w:rPr>
            <w:szCs w:val="21"/>
          </w:rPr>
          <w:delText>3</w:delText>
        </w:r>
      </w:del>
      <w:r w:rsidR="009F091F" w:rsidRPr="00EA19F6">
        <w:rPr>
          <w:szCs w:val="21"/>
        </w:rPr>
        <w:t xml:space="preserve"> </w:t>
      </w:r>
      <w:r w:rsidR="009F091F" w:rsidRPr="00EA19F6">
        <w:rPr>
          <w:szCs w:val="21"/>
        </w:rPr>
        <w:t>调度命令创建界面</w:t>
      </w:r>
    </w:p>
    <w:p w:rsidR="009F091F" w:rsidRPr="00EA19F6" w:rsidRDefault="009F091F" w:rsidP="007C5E5E">
      <w:pPr>
        <w:pStyle w:val="ab"/>
        <w:spacing w:line="360" w:lineRule="auto"/>
        <w:ind w:firstLine="508"/>
      </w:pPr>
      <w:r w:rsidRPr="00EA19F6">
        <w:t>选择命令类型和影响区域，以及受令处所等信息，填写完毕之后，行调可以选择</w:t>
      </w:r>
      <w:r w:rsidR="004209FD">
        <w:rPr>
          <w:rFonts w:hint="eastAsia"/>
        </w:rPr>
        <w:t>“</w:t>
      </w:r>
      <w:r w:rsidRPr="00EA19F6">
        <w:t>送审</w:t>
      </w:r>
      <w:r w:rsidR="004209FD">
        <w:rPr>
          <w:rFonts w:hint="eastAsia"/>
        </w:rPr>
        <w:t>”</w:t>
      </w:r>
      <w:r w:rsidRPr="00EA19F6">
        <w:t>或者</w:t>
      </w:r>
      <w:r w:rsidR="004209FD">
        <w:rPr>
          <w:rFonts w:hint="eastAsia"/>
        </w:rPr>
        <w:t>“</w:t>
      </w:r>
      <w:r w:rsidRPr="00EA19F6">
        <w:t>直接发布</w:t>
      </w:r>
      <w:r w:rsidR="004209FD">
        <w:rPr>
          <w:rFonts w:hint="eastAsia"/>
        </w:rPr>
        <w:t>”</w:t>
      </w:r>
      <w:r w:rsidRPr="00EA19F6">
        <w:t>，一般流程为</w:t>
      </w:r>
      <w:r w:rsidR="004209FD">
        <w:rPr>
          <w:rFonts w:hint="eastAsia"/>
        </w:rPr>
        <w:t>“</w:t>
      </w:r>
      <w:r w:rsidRPr="00EA19F6">
        <w:t>送审</w:t>
      </w:r>
      <w:r w:rsidR="004209FD">
        <w:rPr>
          <w:rFonts w:hint="eastAsia"/>
        </w:rPr>
        <w:t>”</w:t>
      </w:r>
      <w:r w:rsidRPr="00EA19F6">
        <w:t>，</w:t>
      </w:r>
      <w:r w:rsidR="00864318" w:rsidRPr="00EA19F6">
        <w:t>如</w:t>
      </w:r>
      <w:ins w:id="1686" w:author="微软用户" w:date="2014-07-21T16:44:00Z">
        <w:r w:rsidR="004A070E">
          <w:fldChar w:fldCharType="begin"/>
        </w:r>
        <w:r w:rsidR="004A070E">
          <w:instrText xml:space="preserve"> REF _Ref393724383 \h </w:instrText>
        </w:r>
      </w:ins>
      <w:r w:rsidR="004A070E">
        <w:fldChar w:fldCharType="separate"/>
      </w:r>
      <w:ins w:id="1687" w:author="微软用户" w:date="2014-07-21T16:44:00Z">
        <w:r w:rsidR="004A070E">
          <w:rPr>
            <w:rFonts w:hint="eastAsia"/>
          </w:rPr>
          <w:t>图</w:t>
        </w:r>
        <w:r w:rsidR="004A070E">
          <w:rPr>
            <w:rFonts w:hint="eastAsia"/>
          </w:rPr>
          <w:t xml:space="preserve">3- </w:t>
        </w:r>
        <w:r w:rsidR="004A070E">
          <w:rPr>
            <w:noProof/>
          </w:rPr>
          <w:t>67</w:t>
        </w:r>
        <w:r w:rsidR="004A070E">
          <w:fldChar w:fldCharType="end"/>
        </w:r>
      </w:ins>
      <w:del w:id="1688" w:author="微软用户" w:date="2014-07-21T16:44:00Z">
        <w:r w:rsidRPr="00EA19F6" w:rsidDel="004A070E">
          <w:delText>图</w:delText>
        </w:r>
        <w:r w:rsidRPr="00EA19F6" w:rsidDel="004A070E">
          <w:delText>3.</w:delText>
        </w:r>
        <w:r w:rsidR="009A7676" w:rsidRPr="00EA19F6" w:rsidDel="004A070E">
          <w:delText>5</w:delText>
        </w:r>
        <w:r w:rsidR="007C5E5E" w:rsidDel="004A070E">
          <w:delText>4</w:delText>
        </w:r>
      </w:del>
      <w:r w:rsidR="00864318" w:rsidRPr="00EA19F6">
        <w:t>所示</w:t>
      </w:r>
      <w:r w:rsidRPr="00EA19F6">
        <w:t>，</w:t>
      </w:r>
      <w:r w:rsidR="004209FD">
        <w:rPr>
          <w:rFonts w:hint="eastAsia"/>
        </w:rPr>
        <w:t>“</w:t>
      </w:r>
      <w:r w:rsidRPr="00EA19F6">
        <w:t>直</w:t>
      </w:r>
      <w:r w:rsidRPr="00EA19F6">
        <w:lastRenderedPageBreak/>
        <w:t>接发布</w:t>
      </w:r>
      <w:r w:rsidR="004209FD">
        <w:rPr>
          <w:rFonts w:hint="eastAsia"/>
        </w:rPr>
        <w:t>”</w:t>
      </w:r>
      <w:r w:rsidRPr="00EA19F6">
        <w:t>为系统保留的功能，目的是防止特殊情况，行调可以自己发布。</w:t>
      </w:r>
    </w:p>
    <w:p w:rsidR="009F091F" w:rsidRPr="00745FAE" w:rsidRDefault="004633BA" w:rsidP="00745FAE">
      <w:pPr>
        <w:jc w:val="center"/>
        <w:rPr>
          <w:noProof/>
        </w:rPr>
      </w:pPr>
      <w:r w:rsidRPr="00745FAE">
        <w:rPr>
          <w:noProof/>
        </w:rPr>
        <w:drawing>
          <wp:inline distT="0" distB="0" distL="0" distR="0">
            <wp:extent cx="5267325" cy="62865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628650"/>
                    </a:xfrm>
                    <a:prstGeom prst="rect">
                      <a:avLst/>
                    </a:prstGeom>
                    <a:noFill/>
                    <a:ln>
                      <a:noFill/>
                    </a:ln>
                  </pic:spPr>
                </pic:pic>
              </a:graphicData>
            </a:graphic>
          </wp:inline>
        </w:drawing>
      </w:r>
    </w:p>
    <w:p w:rsidR="009F091F" w:rsidRPr="00EA19F6" w:rsidRDefault="004A070E">
      <w:pPr>
        <w:pStyle w:val="af8"/>
        <w:jc w:val="center"/>
        <w:rPr>
          <w:szCs w:val="21"/>
        </w:rPr>
        <w:pPrChange w:id="1689" w:author="微软用户" w:date="2014-07-21T17:09:00Z">
          <w:pPr>
            <w:ind w:firstLineChars="1350" w:firstLine="3021"/>
          </w:pPr>
        </w:pPrChange>
      </w:pPr>
      <w:bookmarkStart w:id="1690" w:name="_Ref393724383"/>
      <w:ins w:id="1691" w:author="微软用户" w:date="2014-07-21T16:44: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692" w:author="微软用户" w:date="2014-07-21T17:03:00Z">
        <w:r w:rsidR="003202FC">
          <w:rPr>
            <w:noProof/>
          </w:rPr>
          <w:t>67</w:t>
        </w:r>
      </w:ins>
      <w:ins w:id="1693" w:author="微软用户" w:date="2014-07-21T16:44:00Z">
        <w:r>
          <w:fldChar w:fldCharType="end"/>
        </w:r>
      </w:ins>
      <w:bookmarkEnd w:id="1690"/>
      <w:del w:id="1694" w:author="微软用户" w:date="2014-07-21T16:44:00Z">
        <w:r w:rsidR="009F091F" w:rsidRPr="00EA19F6" w:rsidDel="004A070E">
          <w:rPr>
            <w:szCs w:val="21"/>
          </w:rPr>
          <w:delText>图</w:delText>
        </w:r>
        <w:r w:rsidR="009F091F" w:rsidRPr="00EA19F6" w:rsidDel="004A070E">
          <w:rPr>
            <w:szCs w:val="21"/>
          </w:rPr>
          <w:delText>3.</w:delText>
        </w:r>
        <w:r w:rsidR="009A7676" w:rsidRPr="00EA19F6" w:rsidDel="004A070E">
          <w:rPr>
            <w:szCs w:val="21"/>
          </w:rPr>
          <w:delText>5</w:delText>
        </w:r>
        <w:r w:rsidR="007C5E5E" w:rsidDel="004A070E">
          <w:rPr>
            <w:szCs w:val="21"/>
          </w:rPr>
          <w:delText>4</w:delText>
        </w:r>
      </w:del>
      <w:r w:rsidR="009F091F" w:rsidRPr="00EA19F6">
        <w:rPr>
          <w:szCs w:val="21"/>
        </w:rPr>
        <w:t>调度命令送审之后界面</w:t>
      </w:r>
    </w:p>
    <w:p w:rsidR="009F091F" w:rsidRPr="00EA19F6" w:rsidRDefault="009F091F" w:rsidP="007C5E5E">
      <w:pPr>
        <w:pStyle w:val="ab"/>
        <w:spacing w:line="360" w:lineRule="auto"/>
        <w:ind w:firstLine="508"/>
      </w:pPr>
      <w:r w:rsidRPr="00EA19F6">
        <w:t>调度命令送审之后，系统提供了对其信息进行查看的功能，</w:t>
      </w:r>
      <w:r w:rsidR="00864318" w:rsidRPr="00EA19F6">
        <w:t>如</w:t>
      </w:r>
      <w:ins w:id="1695" w:author="微软用户" w:date="2014-07-21T16:44:00Z">
        <w:r w:rsidR="004A070E">
          <w:fldChar w:fldCharType="begin"/>
        </w:r>
        <w:r w:rsidR="004A070E">
          <w:instrText xml:space="preserve"> REF _Ref393724406 \h </w:instrText>
        </w:r>
      </w:ins>
      <w:r w:rsidR="004A070E">
        <w:fldChar w:fldCharType="separate"/>
      </w:r>
      <w:ins w:id="1696" w:author="微软用户" w:date="2014-07-21T16:44:00Z">
        <w:r w:rsidR="004A070E">
          <w:rPr>
            <w:rFonts w:hint="eastAsia"/>
          </w:rPr>
          <w:t>图</w:t>
        </w:r>
        <w:r w:rsidR="004A070E">
          <w:rPr>
            <w:rFonts w:hint="eastAsia"/>
          </w:rPr>
          <w:t xml:space="preserve">3- </w:t>
        </w:r>
        <w:r w:rsidR="004A070E">
          <w:rPr>
            <w:noProof/>
          </w:rPr>
          <w:t>68</w:t>
        </w:r>
        <w:r w:rsidR="004A070E">
          <w:fldChar w:fldCharType="end"/>
        </w:r>
      </w:ins>
      <w:del w:id="1697" w:author="微软用户" w:date="2014-07-21T16:44:00Z">
        <w:r w:rsidRPr="00EA19F6" w:rsidDel="004A070E">
          <w:delText>图</w:delText>
        </w:r>
        <w:r w:rsidRPr="00EA19F6" w:rsidDel="004A070E">
          <w:delText>3.</w:delText>
        </w:r>
        <w:r w:rsidR="007C5E5E" w:rsidDel="004A070E">
          <w:delText>55</w:delText>
        </w:r>
      </w:del>
      <w:r w:rsidR="00864318" w:rsidRPr="00EA19F6">
        <w:t>所示</w:t>
      </w:r>
      <w:r w:rsidRPr="00EA19F6">
        <w:t>，同时也可以根据需要对其用</w:t>
      </w:r>
      <w:r w:rsidRPr="00EA19F6">
        <w:t>excel</w:t>
      </w:r>
      <w:r w:rsidRPr="00EA19F6">
        <w:t>表格形式</w:t>
      </w:r>
      <w:r w:rsidR="00864318" w:rsidRPr="00EA19F6">
        <w:t>导出。</w:t>
      </w:r>
    </w:p>
    <w:p w:rsidR="009F091F" w:rsidRPr="00745FAE" w:rsidRDefault="004633BA" w:rsidP="00745FAE">
      <w:pPr>
        <w:jc w:val="center"/>
        <w:rPr>
          <w:noProof/>
        </w:rPr>
      </w:pPr>
      <w:r w:rsidRPr="00745FAE">
        <w:rPr>
          <w:noProof/>
        </w:rPr>
        <w:drawing>
          <wp:inline distT="0" distB="0" distL="0" distR="0">
            <wp:extent cx="5267325" cy="21526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2152650"/>
                    </a:xfrm>
                    <a:prstGeom prst="rect">
                      <a:avLst/>
                    </a:prstGeom>
                    <a:noFill/>
                    <a:ln>
                      <a:noFill/>
                    </a:ln>
                  </pic:spPr>
                </pic:pic>
              </a:graphicData>
            </a:graphic>
          </wp:inline>
        </w:drawing>
      </w:r>
    </w:p>
    <w:p w:rsidR="009F091F" w:rsidRPr="00EA19F6" w:rsidRDefault="004A070E">
      <w:pPr>
        <w:pStyle w:val="af8"/>
        <w:jc w:val="center"/>
        <w:rPr>
          <w:szCs w:val="21"/>
        </w:rPr>
        <w:pPrChange w:id="1698" w:author="微软用户" w:date="2014-07-21T17:09:00Z">
          <w:pPr>
            <w:ind w:firstLineChars="1250" w:firstLine="2797"/>
          </w:pPr>
        </w:pPrChange>
      </w:pPr>
      <w:bookmarkStart w:id="1699" w:name="_Ref393724406"/>
      <w:ins w:id="1700" w:author="微软用户" w:date="2014-07-21T16:44: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701" w:author="微软用户" w:date="2014-07-21T17:03:00Z">
        <w:r w:rsidR="003202FC">
          <w:rPr>
            <w:noProof/>
          </w:rPr>
          <w:t>68</w:t>
        </w:r>
      </w:ins>
      <w:ins w:id="1702" w:author="微软用户" w:date="2014-07-21T16:44:00Z">
        <w:r>
          <w:fldChar w:fldCharType="end"/>
        </w:r>
      </w:ins>
      <w:bookmarkEnd w:id="1699"/>
      <w:del w:id="1703" w:author="微软用户" w:date="2014-07-21T16:44:00Z">
        <w:r w:rsidR="009F091F" w:rsidRPr="00EA19F6" w:rsidDel="004A070E">
          <w:rPr>
            <w:szCs w:val="21"/>
          </w:rPr>
          <w:delText>图</w:delText>
        </w:r>
        <w:r w:rsidR="009F091F" w:rsidRPr="00EA19F6" w:rsidDel="004A070E">
          <w:rPr>
            <w:szCs w:val="21"/>
          </w:rPr>
          <w:delText>3.</w:delText>
        </w:r>
        <w:r w:rsidR="009A7676" w:rsidRPr="00EA19F6" w:rsidDel="004A070E">
          <w:rPr>
            <w:szCs w:val="21"/>
          </w:rPr>
          <w:delText>5</w:delText>
        </w:r>
        <w:r w:rsidR="007C5E5E" w:rsidDel="004A070E">
          <w:rPr>
            <w:szCs w:val="21"/>
          </w:rPr>
          <w:delText>5</w:delText>
        </w:r>
      </w:del>
      <w:r w:rsidR="009F091F" w:rsidRPr="00EA19F6">
        <w:rPr>
          <w:szCs w:val="21"/>
        </w:rPr>
        <w:t xml:space="preserve"> </w:t>
      </w:r>
      <w:r w:rsidR="009F091F" w:rsidRPr="00EA19F6">
        <w:rPr>
          <w:szCs w:val="21"/>
        </w:rPr>
        <w:t>调度命令信息查看界面</w:t>
      </w:r>
    </w:p>
    <w:p w:rsidR="009F091F" w:rsidRPr="00EA19F6" w:rsidRDefault="009F091F" w:rsidP="009F091F">
      <w:pPr>
        <w:pStyle w:val="3"/>
        <w:rPr>
          <w:rFonts w:eastAsia="宋体"/>
        </w:rPr>
      </w:pPr>
      <w:bookmarkStart w:id="1704" w:name="_Toc374623977"/>
      <w:bookmarkStart w:id="1705" w:name="_Toc374624511"/>
      <w:bookmarkStart w:id="1706" w:name="_Toc393727859"/>
      <w:r w:rsidRPr="00EA19F6">
        <w:rPr>
          <w:rFonts w:eastAsia="宋体"/>
        </w:rPr>
        <w:t>调度命令的审核反馈</w:t>
      </w:r>
      <w:bookmarkEnd w:id="1704"/>
      <w:bookmarkEnd w:id="1705"/>
      <w:bookmarkEnd w:id="1706"/>
    </w:p>
    <w:p w:rsidR="009F091F" w:rsidRPr="00EA19F6" w:rsidRDefault="009F091F" w:rsidP="004209FD">
      <w:pPr>
        <w:pStyle w:val="ab"/>
        <w:spacing w:line="360" w:lineRule="auto"/>
        <w:ind w:firstLine="508"/>
      </w:pPr>
      <w:r w:rsidRPr="00EA19F6">
        <w:t>由行调送审过来的调度命令，</w:t>
      </w:r>
      <w:del w:id="1707" w:author="微软用户" w:date="2014-07-21T14:53:00Z">
        <w:r w:rsidRPr="00EA19F6" w:rsidDel="00BF0103">
          <w:delText>值班</w:delText>
        </w:r>
      </w:del>
      <w:r w:rsidRPr="00EA19F6">
        <w:t>主</w:t>
      </w:r>
      <w:r w:rsidR="0034055B" w:rsidRPr="00EA19F6">
        <w:t>任</w:t>
      </w:r>
      <w:ins w:id="1708" w:author="微软用户" w:date="2014-07-21T14:53:00Z">
        <w:r w:rsidR="00BF0103">
          <w:rPr>
            <w:rFonts w:hint="eastAsia"/>
          </w:rPr>
          <w:t>调度</w:t>
        </w:r>
      </w:ins>
      <w:r w:rsidR="0034055B" w:rsidRPr="00EA19F6">
        <w:t>登录</w:t>
      </w:r>
      <w:r w:rsidRPr="00EA19F6">
        <w:t>系统之后，选择</w:t>
      </w:r>
      <w:r w:rsidR="004209FD">
        <w:rPr>
          <w:rFonts w:hint="eastAsia"/>
        </w:rPr>
        <w:t>“</w:t>
      </w:r>
      <w:r w:rsidRPr="00EA19F6">
        <w:t>调度命令处</w:t>
      </w:r>
      <w:r w:rsidR="0034055B" w:rsidRPr="00EA19F6">
        <w:t>理</w:t>
      </w:r>
      <w:r w:rsidR="004209FD">
        <w:rPr>
          <w:rFonts w:hint="eastAsia"/>
        </w:rPr>
        <w:t>”</w:t>
      </w:r>
      <w:r w:rsidR="0034055B" w:rsidRPr="00EA19F6">
        <w:t>菜单栏，对该命令进行审批，同样该流程也提供了菜单提醒功能，如</w:t>
      </w:r>
      <w:ins w:id="1709" w:author="微软用户" w:date="2014-07-21T16:44:00Z">
        <w:r w:rsidR="00AC3E54">
          <w:fldChar w:fldCharType="begin"/>
        </w:r>
        <w:r w:rsidR="00AC3E54">
          <w:instrText xml:space="preserve"> REF _Ref393724425 \h </w:instrText>
        </w:r>
      </w:ins>
      <w:r w:rsidR="00AC3E54">
        <w:fldChar w:fldCharType="separate"/>
      </w:r>
      <w:ins w:id="1710" w:author="微软用户" w:date="2014-07-21T16:44:00Z">
        <w:r w:rsidR="00AC3E54">
          <w:rPr>
            <w:rFonts w:hint="eastAsia"/>
          </w:rPr>
          <w:t>图</w:t>
        </w:r>
        <w:r w:rsidR="00AC3E54">
          <w:rPr>
            <w:rFonts w:hint="eastAsia"/>
          </w:rPr>
          <w:t xml:space="preserve">3- </w:t>
        </w:r>
        <w:r w:rsidR="00AC3E54">
          <w:rPr>
            <w:noProof/>
          </w:rPr>
          <w:t>69</w:t>
        </w:r>
        <w:r w:rsidR="00AC3E54">
          <w:fldChar w:fldCharType="end"/>
        </w:r>
      </w:ins>
      <w:del w:id="1711" w:author="微软用户" w:date="2014-07-21T16:44:00Z">
        <w:r w:rsidRPr="00EA19F6" w:rsidDel="00AC3E54">
          <w:delText>图</w:delText>
        </w:r>
        <w:r w:rsidRPr="00EA19F6" w:rsidDel="00AC3E54">
          <w:delText>3.</w:delText>
        </w:r>
        <w:r w:rsidR="009A7676" w:rsidRPr="00EA19F6" w:rsidDel="00AC3E54">
          <w:delText>5</w:delText>
        </w:r>
        <w:r w:rsidR="004209FD" w:rsidDel="00AC3E54">
          <w:delText>6</w:delText>
        </w:r>
      </w:del>
      <w:r w:rsidR="0034055B" w:rsidRPr="00EA19F6">
        <w:t>所示。</w:t>
      </w:r>
    </w:p>
    <w:p w:rsidR="009F091F" w:rsidRPr="00745FAE" w:rsidRDefault="005566B1" w:rsidP="00745FAE">
      <w:pPr>
        <w:jc w:val="center"/>
        <w:rPr>
          <w:noProof/>
        </w:rPr>
      </w:pPr>
      <w:ins w:id="1712" w:author="微软用户" w:date="2014-07-21T11:47:00Z">
        <w:r>
          <w:rPr>
            <w:noProof/>
            <w:rPrChange w:id="1713">
              <w:rPr>
                <w:noProof/>
                <w:color w:val="0000FF"/>
                <w:u w:val="single"/>
              </w:rPr>
            </w:rPrChange>
          </w:rPr>
          <w:drawing>
            <wp:inline distT="0" distB="0" distL="0" distR="0">
              <wp:extent cx="5400040" cy="1100911"/>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6" cstate="print"/>
                      <a:srcRect/>
                      <a:stretch>
                        <a:fillRect/>
                      </a:stretch>
                    </pic:blipFill>
                    <pic:spPr bwMode="auto">
                      <a:xfrm>
                        <a:off x="0" y="0"/>
                        <a:ext cx="5400040" cy="1100911"/>
                      </a:xfrm>
                      <a:prstGeom prst="rect">
                        <a:avLst/>
                      </a:prstGeom>
                      <a:noFill/>
                      <a:ln w="9525">
                        <a:noFill/>
                        <a:miter lim="800000"/>
                        <a:headEnd/>
                        <a:tailEnd/>
                      </a:ln>
                    </pic:spPr>
                  </pic:pic>
                </a:graphicData>
              </a:graphic>
            </wp:inline>
          </w:drawing>
        </w:r>
      </w:ins>
      <w:del w:id="1714" w:author="微软用户" w:date="2014-07-21T11:47:00Z">
        <w:r>
          <w:rPr>
            <w:noProof/>
            <w:rPrChange w:id="1715">
              <w:rPr>
                <w:noProof/>
                <w:color w:val="0000FF"/>
                <w:u w:val="single"/>
              </w:rPr>
            </w:rPrChange>
          </w:rPr>
          <w:drawing>
            <wp:inline distT="0" distB="0" distL="0" distR="0">
              <wp:extent cx="5391150" cy="10001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1000125"/>
                      </a:xfrm>
                      <a:prstGeom prst="rect">
                        <a:avLst/>
                      </a:prstGeom>
                      <a:noFill/>
                      <a:ln>
                        <a:noFill/>
                      </a:ln>
                    </pic:spPr>
                  </pic:pic>
                </a:graphicData>
              </a:graphic>
            </wp:inline>
          </w:drawing>
        </w:r>
      </w:del>
    </w:p>
    <w:p w:rsidR="009F091F" w:rsidRPr="00EA19F6" w:rsidRDefault="004A070E">
      <w:pPr>
        <w:pStyle w:val="af8"/>
        <w:jc w:val="center"/>
        <w:rPr>
          <w:szCs w:val="21"/>
        </w:rPr>
        <w:pPrChange w:id="1716" w:author="微软用户" w:date="2014-07-21T17:09:00Z">
          <w:pPr>
            <w:ind w:firstLineChars="1250" w:firstLine="2797"/>
          </w:pPr>
        </w:pPrChange>
      </w:pPr>
      <w:bookmarkStart w:id="1717" w:name="_Ref393724425"/>
      <w:ins w:id="1718" w:author="微软用户" w:date="2014-07-21T16:44: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719" w:author="微软用户" w:date="2014-07-21T17:03:00Z">
        <w:r w:rsidR="003202FC">
          <w:rPr>
            <w:noProof/>
          </w:rPr>
          <w:t>69</w:t>
        </w:r>
      </w:ins>
      <w:ins w:id="1720" w:author="微软用户" w:date="2014-07-21T16:44:00Z">
        <w:r>
          <w:fldChar w:fldCharType="end"/>
        </w:r>
      </w:ins>
      <w:bookmarkEnd w:id="1717"/>
      <w:del w:id="1721" w:author="微软用户" w:date="2014-07-21T16:44:00Z">
        <w:r w:rsidR="009F091F" w:rsidRPr="00EA19F6" w:rsidDel="004A070E">
          <w:rPr>
            <w:szCs w:val="21"/>
          </w:rPr>
          <w:delText>图</w:delText>
        </w:r>
        <w:r w:rsidR="0034055B" w:rsidRPr="00EA19F6" w:rsidDel="004A070E">
          <w:rPr>
            <w:szCs w:val="21"/>
          </w:rPr>
          <w:delText>3.</w:delText>
        </w:r>
        <w:r w:rsidR="009A7676" w:rsidRPr="00EA19F6" w:rsidDel="004A070E">
          <w:rPr>
            <w:szCs w:val="21"/>
          </w:rPr>
          <w:delText>5</w:delText>
        </w:r>
        <w:r w:rsidR="004209FD" w:rsidDel="004A070E">
          <w:rPr>
            <w:szCs w:val="21"/>
          </w:rPr>
          <w:delText>6</w:delText>
        </w:r>
      </w:del>
      <w:r w:rsidR="009F091F" w:rsidRPr="00EA19F6">
        <w:rPr>
          <w:szCs w:val="21"/>
        </w:rPr>
        <w:t>调度命令的审核界面</w:t>
      </w:r>
    </w:p>
    <w:p w:rsidR="009F091F" w:rsidRPr="00EA19F6" w:rsidRDefault="0034055B" w:rsidP="004209FD">
      <w:pPr>
        <w:pStyle w:val="ab"/>
        <w:spacing w:line="360" w:lineRule="auto"/>
        <w:ind w:firstLine="508"/>
      </w:pPr>
      <w:del w:id="1722" w:author="微软用户" w:date="2014-07-21T14:53:00Z">
        <w:r w:rsidRPr="00EA19F6" w:rsidDel="00BF0103">
          <w:delText>值班</w:delText>
        </w:r>
      </w:del>
      <w:r w:rsidRPr="00EA19F6">
        <w:t>主任</w:t>
      </w:r>
      <w:ins w:id="1723" w:author="微软用户" w:date="2014-07-21T14:53:00Z">
        <w:r w:rsidR="00BF0103">
          <w:rPr>
            <w:rFonts w:hint="eastAsia"/>
          </w:rPr>
          <w:t>调度</w:t>
        </w:r>
      </w:ins>
      <w:r w:rsidR="009F091F" w:rsidRPr="00EA19F6">
        <w:t>批准后，</w:t>
      </w:r>
      <w:r w:rsidRPr="00EA19F6">
        <w:t>由受令处所的行值班进行反馈，如</w:t>
      </w:r>
      <w:ins w:id="1724" w:author="微软用户" w:date="2014-07-21T16:45:00Z">
        <w:r w:rsidR="00AC3E54">
          <w:fldChar w:fldCharType="begin"/>
        </w:r>
        <w:r w:rsidR="00AC3E54">
          <w:instrText xml:space="preserve"> REF _Ref393724440 \h </w:instrText>
        </w:r>
      </w:ins>
      <w:r w:rsidR="00AC3E54">
        <w:fldChar w:fldCharType="separate"/>
      </w:r>
      <w:ins w:id="1725" w:author="微软用户" w:date="2014-07-21T16:45:00Z">
        <w:r w:rsidR="00AC3E54">
          <w:rPr>
            <w:rFonts w:hint="eastAsia"/>
          </w:rPr>
          <w:t>图</w:t>
        </w:r>
        <w:r w:rsidR="00AC3E54">
          <w:rPr>
            <w:rFonts w:hint="eastAsia"/>
          </w:rPr>
          <w:t xml:space="preserve">3- </w:t>
        </w:r>
        <w:r w:rsidR="00AC3E54">
          <w:rPr>
            <w:noProof/>
          </w:rPr>
          <w:t>70</w:t>
        </w:r>
        <w:r w:rsidR="00AC3E54">
          <w:fldChar w:fldCharType="end"/>
        </w:r>
      </w:ins>
      <w:del w:id="1726" w:author="微软用户" w:date="2014-07-21T16:45:00Z">
        <w:r w:rsidR="009F091F" w:rsidRPr="00EA19F6" w:rsidDel="00AC3E54">
          <w:delText>图</w:delText>
        </w:r>
        <w:r w:rsidR="009F091F" w:rsidRPr="00EA19F6" w:rsidDel="00AC3E54">
          <w:delText>3.</w:delText>
        </w:r>
        <w:r w:rsidR="009A7676" w:rsidRPr="00EA19F6" w:rsidDel="00AC3E54">
          <w:delText>5</w:delText>
        </w:r>
        <w:r w:rsidR="004209FD" w:rsidDel="00AC3E54">
          <w:delText>7</w:delText>
        </w:r>
      </w:del>
      <w:r w:rsidRPr="00EA19F6">
        <w:t>所示。</w:t>
      </w:r>
    </w:p>
    <w:p w:rsidR="009F091F" w:rsidRPr="00745FAE" w:rsidRDefault="005566B1" w:rsidP="00745FAE">
      <w:pPr>
        <w:jc w:val="center"/>
        <w:rPr>
          <w:noProof/>
        </w:rPr>
      </w:pPr>
      <w:ins w:id="1727" w:author="微软用户" w:date="2014-07-21T11:48:00Z">
        <w:r>
          <w:rPr>
            <w:noProof/>
            <w:rPrChange w:id="1728">
              <w:rPr>
                <w:noProof/>
                <w:color w:val="0000FF"/>
                <w:u w:val="single"/>
              </w:rPr>
            </w:rPrChange>
          </w:rPr>
          <w:lastRenderedPageBreak/>
          <w:drawing>
            <wp:inline distT="0" distB="0" distL="0" distR="0">
              <wp:extent cx="5400040" cy="1477832"/>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cstate="print"/>
                      <a:srcRect/>
                      <a:stretch>
                        <a:fillRect/>
                      </a:stretch>
                    </pic:blipFill>
                    <pic:spPr bwMode="auto">
                      <a:xfrm>
                        <a:off x="0" y="0"/>
                        <a:ext cx="5400040" cy="1477832"/>
                      </a:xfrm>
                      <a:prstGeom prst="rect">
                        <a:avLst/>
                      </a:prstGeom>
                      <a:noFill/>
                      <a:ln w="9525">
                        <a:noFill/>
                        <a:miter lim="800000"/>
                        <a:headEnd/>
                        <a:tailEnd/>
                      </a:ln>
                    </pic:spPr>
                  </pic:pic>
                </a:graphicData>
              </a:graphic>
            </wp:inline>
          </w:drawing>
        </w:r>
      </w:ins>
      <w:del w:id="1729" w:author="微软用户" w:date="2014-07-21T11:48:00Z">
        <w:r>
          <w:rPr>
            <w:noProof/>
            <w:rPrChange w:id="1730">
              <w:rPr>
                <w:noProof/>
                <w:color w:val="0000FF"/>
                <w:u w:val="single"/>
              </w:rPr>
            </w:rPrChange>
          </w:rPr>
          <w:drawing>
            <wp:inline distT="0" distB="0" distL="0" distR="0">
              <wp:extent cx="5391150" cy="13144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1314450"/>
                      </a:xfrm>
                      <a:prstGeom prst="rect">
                        <a:avLst/>
                      </a:prstGeom>
                      <a:noFill/>
                      <a:ln>
                        <a:noFill/>
                      </a:ln>
                    </pic:spPr>
                  </pic:pic>
                </a:graphicData>
              </a:graphic>
            </wp:inline>
          </w:drawing>
        </w:r>
      </w:del>
    </w:p>
    <w:p w:rsidR="009F091F" w:rsidRPr="00EA19F6" w:rsidRDefault="00AC3E54">
      <w:pPr>
        <w:pStyle w:val="af8"/>
        <w:jc w:val="center"/>
        <w:rPr>
          <w:szCs w:val="21"/>
        </w:rPr>
        <w:pPrChange w:id="1731" w:author="微软用户" w:date="2014-07-21T17:10:00Z">
          <w:pPr>
            <w:ind w:firstLineChars="1050" w:firstLine="2350"/>
          </w:pPr>
        </w:pPrChange>
      </w:pPr>
      <w:bookmarkStart w:id="1732" w:name="_Ref393724440"/>
      <w:ins w:id="1733" w:author="微软用户" w:date="2014-07-21T16:45: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734" w:author="微软用户" w:date="2014-07-21T17:03:00Z">
        <w:r w:rsidR="003202FC">
          <w:rPr>
            <w:noProof/>
          </w:rPr>
          <w:t>70</w:t>
        </w:r>
      </w:ins>
      <w:ins w:id="1735" w:author="微软用户" w:date="2014-07-21T16:45:00Z">
        <w:r>
          <w:fldChar w:fldCharType="end"/>
        </w:r>
      </w:ins>
      <w:bookmarkEnd w:id="1732"/>
      <w:del w:id="1736" w:author="微软用户" w:date="2014-07-21T16:45:00Z">
        <w:r w:rsidR="009F091F" w:rsidRPr="00EA19F6" w:rsidDel="00AC3E54">
          <w:rPr>
            <w:szCs w:val="21"/>
          </w:rPr>
          <w:delText>图</w:delText>
        </w:r>
        <w:r w:rsidR="009F091F" w:rsidRPr="00EA19F6" w:rsidDel="00AC3E54">
          <w:rPr>
            <w:szCs w:val="21"/>
          </w:rPr>
          <w:delText>3.</w:delText>
        </w:r>
        <w:r w:rsidR="009A7676" w:rsidRPr="00EA19F6" w:rsidDel="00AC3E54">
          <w:rPr>
            <w:szCs w:val="21"/>
          </w:rPr>
          <w:delText>5</w:delText>
        </w:r>
        <w:r w:rsidR="004209FD" w:rsidDel="00AC3E54">
          <w:rPr>
            <w:szCs w:val="21"/>
          </w:rPr>
          <w:delText>7</w:delText>
        </w:r>
        <w:r w:rsidR="009F091F" w:rsidRPr="00EA19F6" w:rsidDel="00AC3E54">
          <w:rPr>
            <w:szCs w:val="21"/>
          </w:rPr>
          <w:delText xml:space="preserve"> </w:delText>
        </w:r>
      </w:del>
      <w:r w:rsidR="003577EF" w:rsidRPr="00EA19F6">
        <w:rPr>
          <w:szCs w:val="21"/>
        </w:rPr>
        <w:t>调度命令</w:t>
      </w:r>
      <w:r w:rsidR="009F091F" w:rsidRPr="00EA19F6">
        <w:rPr>
          <w:szCs w:val="21"/>
        </w:rPr>
        <w:t>反馈界面</w:t>
      </w:r>
    </w:p>
    <w:p w:rsidR="009F091F" w:rsidRPr="00EA19F6" w:rsidRDefault="009F091F" w:rsidP="004209FD">
      <w:pPr>
        <w:pStyle w:val="ab"/>
        <w:spacing w:line="360" w:lineRule="auto"/>
        <w:ind w:firstLine="508"/>
      </w:pPr>
      <w:r w:rsidRPr="00EA19F6">
        <w:t>受令处所的行值班进行反馈之后，表示该调度命令</w:t>
      </w:r>
      <w:r w:rsidR="0034055B" w:rsidRPr="00EA19F6">
        <w:t>执行</w:t>
      </w:r>
      <w:r w:rsidRPr="00EA19F6">
        <w:t>流程</w:t>
      </w:r>
      <w:r w:rsidR="0034055B" w:rsidRPr="00EA19F6">
        <w:t>已经完成</w:t>
      </w:r>
      <w:r w:rsidRPr="00EA19F6">
        <w:t>，等待实际操作执行该命令</w:t>
      </w:r>
      <w:r w:rsidR="0034055B" w:rsidRPr="00EA19F6">
        <w:t>。</w:t>
      </w:r>
    </w:p>
    <w:p w:rsidR="00F93C6C" w:rsidRDefault="00F93C6C" w:rsidP="00F93C6C">
      <w:pPr>
        <w:pStyle w:val="2"/>
        <w:tabs>
          <w:tab w:val="left" w:pos="432"/>
          <w:tab w:val="left" w:pos="576"/>
        </w:tabs>
        <w:rPr>
          <w:ins w:id="1737" w:author="微软用户" w:date="2014-07-21T11:57:00Z"/>
        </w:rPr>
      </w:pPr>
      <w:bookmarkStart w:id="1738" w:name="_Toc390258990"/>
      <w:bookmarkStart w:id="1739" w:name="_Toc374623978"/>
      <w:bookmarkStart w:id="1740" w:name="_Toc374624512"/>
      <w:bookmarkStart w:id="1741" w:name="_Toc393727860"/>
      <w:ins w:id="1742" w:author="微软用户" w:date="2014-07-21T11:57:00Z">
        <w:r>
          <w:rPr>
            <w:rFonts w:hint="eastAsia"/>
          </w:rPr>
          <w:t>车站施工请销点</w:t>
        </w:r>
        <w:bookmarkEnd w:id="1738"/>
        <w:bookmarkEnd w:id="1741"/>
      </w:ins>
    </w:p>
    <w:p w:rsidR="00F93C6C" w:rsidRDefault="00F93C6C" w:rsidP="00F93C6C">
      <w:pPr>
        <w:pStyle w:val="3"/>
        <w:tabs>
          <w:tab w:val="left" w:pos="432"/>
          <w:tab w:val="left" w:pos="720"/>
        </w:tabs>
        <w:rPr>
          <w:ins w:id="1743" w:author="微软用户" w:date="2014-07-21T11:57:00Z"/>
          <w:rFonts w:eastAsia="宋体"/>
        </w:rPr>
      </w:pPr>
      <w:bookmarkStart w:id="1744" w:name="_Toc390258991"/>
      <w:bookmarkStart w:id="1745" w:name="_Toc393727861"/>
      <w:ins w:id="1746" w:author="微软用户" w:date="2014-07-21T11:57:00Z">
        <w:r>
          <w:rPr>
            <w:rFonts w:eastAsia="宋体" w:hint="eastAsia"/>
          </w:rPr>
          <w:t>请销点界面</w:t>
        </w:r>
        <w:bookmarkEnd w:id="1744"/>
        <w:bookmarkEnd w:id="1745"/>
      </w:ins>
    </w:p>
    <w:p w:rsidR="00F93C6C" w:rsidRDefault="00F93C6C" w:rsidP="00F93C6C">
      <w:pPr>
        <w:pStyle w:val="4"/>
        <w:tabs>
          <w:tab w:val="left" w:pos="432"/>
          <w:tab w:val="left" w:pos="864"/>
        </w:tabs>
        <w:rPr>
          <w:ins w:id="1747" w:author="微软用户" w:date="2014-07-21T11:57:00Z"/>
        </w:rPr>
      </w:pPr>
      <w:ins w:id="1748" w:author="微软用户" w:date="2014-07-21T11:57:00Z">
        <w:r>
          <w:rPr>
            <w:rFonts w:hint="eastAsia"/>
          </w:rPr>
          <w:t>施工作业列表</w:t>
        </w:r>
      </w:ins>
    </w:p>
    <w:p w:rsidR="00F93C6C" w:rsidRDefault="00F93C6C" w:rsidP="00F93C6C">
      <w:pPr>
        <w:pStyle w:val="ab"/>
        <w:ind w:firstLine="508"/>
        <w:rPr>
          <w:ins w:id="1749" w:author="微软用户" w:date="2014-07-21T11:57:00Z"/>
        </w:rPr>
      </w:pPr>
      <w:ins w:id="1750" w:author="微软用户" w:date="2014-07-21T11:57:00Z">
        <w:r>
          <w:rPr>
            <w:rFonts w:hint="eastAsia"/>
          </w:rPr>
          <w:t>施工作业列表包含了当天所有线路作业范围包含当前车站的作业。计划在本站请销点的计划才可执行操作，否则只有查看的权限。</w:t>
        </w:r>
      </w:ins>
    </w:p>
    <w:p w:rsidR="00F93C6C" w:rsidRDefault="00F93C6C" w:rsidP="00F93C6C">
      <w:pPr>
        <w:pStyle w:val="ab"/>
        <w:ind w:firstLine="508"/>
        <w:rPr>
          <w:ins w:id="1751" w:author="微软用户" w:date="2014-07-21T11:57:00Z"/>
        </w:rPr>
      </w:pPr>
      <w:ins w:id="1752" w:author="微软用户" w:date="2014-07-21T11:57:00Z">
        <w:r>
          <w:rPr>
            <w:rFonts w:hint="eastAsia"/>
          </w:rPr>
          <w:t>作业列表中的“作业状态”显示了该作业在请销点流程中所处的步骤，包括：未开始、已登记、请点中、已批点、施工中、销点中、已完成。</w:t>
        </w:r>
      </w:ins>
    </w:p>
    <w:p w:rsidR="00F93C6C" w:rsidRDefault="00F93C6C" w:rsidP="00F93C6C">
      <w:pPr>
        <w:pStyle w:val="ab"/>
        <w:ind w:firstLine="508"/>
        <w:rPr>
          <w:ins w:id="1753" w:author="微软用户" w:date="2014-07-21T11:57:00Z"/>
        </w:rPr>
      </w:pPr>
      <w:ins w:id="1754" w:author="微软用户" w:date="2014-07-21T11:57:00Z">
        <w:r>
          <w:rPr>
            <w:rFonts w:hint="eastAsia"/>
          </w:rPr>
          <w:t>点击施工作业内容尾部的“操作”按钮，可进入请销点操作页面。</w:t>
        </w:r>
      </w:ins>
    </w:p>
    <w:p w:rsidR="00F93C6C" w:rsidRDefault="00F93C6C" w:rsidP="00F93C6C">
      <w:pPr>
        <w:pStyle w:val="4"/>
        <w:tabs>
          <w:tab w:val="left" w:pos="432"/>
          <w:tab w:val="left" w:pos="864"/>
        </w:tabs>
        <w:rPr>
          <w:ins w:id="1755" w:author="微软用户" w:date="2014-07-21T11:57:00Z"/>
        </w:rPr>
      </w:pPr>
      <w:ins w:id="1756" w:author="微软用户" w:date="2014-07-21T11:57:00Z">
        <w:r>
          <w:rPr>
            <w:rFonts w:hint="eastAsia"/>
          </w:rPr>
          <w:t>施工作业状态栏</w:t>
        </w:r>
      </w:ins>
    </w:p>
    <w:p w:rsidR="00F93C6C" w:rsidRDefault="00F93C6C" w:rsidP="00F93C6C">
      <w:pPr>
        <w:pStyle w:val="ab"/>
        <w:ind w:firstLine="508"/>
        <w:rPr>
          <w:ins w:id="1757" w:author="微软用户" w:date="2014-07-21T11:57:00Z"/>
        </w:rPr>
      </w:pPr>
      <w:ins w:id="1758" w:author="微软用户" w:date="2014-07-21T11:57:00Z">
        <w:r>
          <w:rPr>
            <w:rFonts w:hint="eastAsia"/>
          </w:rPr>
          <w:t>点击选择一条施工作业，在右侧状态栏中将显示该施工作业请销点流程的每个时间节点。如</w:t>
        </w:r>
      </w:ins>
      <w:ins w:id="1759" w:author="微软用户" w:date="2014-07-21T16:45:00Z">
        <w:r w:rsidR="00AC3E54">
          <w:fldChar w:fldCharType="begin"/>
        </w:r>
        <w:r w:rsidR="00AC3E54">
          <w:instrText xml:space="preserve"> </w:instrText>
        </w:r>
        <w:r w:rsidR="00AC3E54">
          <w:rPr>
            <w:rFonts w:hint="eastAsia"/>
          </w:rPr>
          <w:instrText>REF _Ref393724467 \h</w:instrText>
        </w:r>
        <w:r w:rsidR="00AC3E54">
          <w:instrText xml:space="preserve"> </w:instrText>
        </w:r>
      </w:ins>
      <w:r w:rsidR="00AC3E54">
        <w:fldChar w:fldCharType="separate"/>
      </w:r>
      <w:ins w:id="1760" w:author="微软用户" w:date="2014-07-21T16:45:00Z">
        <w:r w:rsidR="00AC3E54">
          <w:t>图</w:t>
        </w:r>
        <w:r w:rsidR="00AC3E54">
          <w:t xml:space="preserve">3- </w:t>
        </w:r>
        <w:r w:rsidR="00AC3E54">
          <w:rPr>
            <w:noProof/>
          </w:rPr>
          <w:t>71</w:t>
        </w:r>
        <w:r w:rsidR="00AC3E54">
          <w:fldChar w:fldCharType="end"/>
        </w:r>
      </w:ins>
      <w:ins w:id="1761" w:author="微软用户" w:date="2014-07-21T11:57:00Z">
        <w:r>
          <w:rPr>
            <w:rFonts w:hint="eastAsia"/>
          </w:rPr>
          <w:t>所示。</w:t>
        </w:r>
      </w:ins>
    </w:p>
    <w:p w:rsidR="00F93C6C" w:rsidRDefault="005566B1" w:rsidP="00F93C6C">
      <w:pPr>
        <w:autoSpaceDN w:val="0"/>
        <w:spacing w:beforeAutospacing="1" w:afterAutospacing="1"/>
        <w:rPr>
          <w:ins w:id="1762" w:author="微软用户" w:date="2014-07-21T11:57:00Z"/>
        </w:rPr>
      </w:pPr>
      <w:ins w:id="1763" w:author="微软用户" w:date="2014-07-21T11:57:00Z">
        <w:r>
          <w:rPr>
            <w:rFonts w:ascii="宋体" w:hAnsi="宋体"/>
            <w:noProof/>
            <w:sz w:val="24"/>
            <w:rPrChange w:id="1764">
              <w:rPr>
                <w:noProof/>
                <w:color w:val="0000FF"/>
                <w:u w:val="single"/>
              </w:rPr>
            </w:rPrChange>
          </w:rPr>
          <w:lastRenderedPageBreak/>
          <w:drawing>
            <wp:inline distT="0" distB="0" distL="0" distR="0">
              <wp:extent cx="5448300" cy="3246120"/>
              <wp:effectExtent l="19050" t="0" r="0" b="0"/>
              <wp:docPr id="17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20" cstate="print"/>
                      <a:srcRect/>
                      <a:stretch>
                        <a:fillRect/>
                      </a:stretch>
                    </pic:blipFill>
                    <pic:spPr bwMode="auto">
                      <a:xfrm>
                        <a:off x="0" y="0"/>
                        <a:ext cx="5448300" cy="3246120"/>
                      </a:xfrm>
                      <a:prstGeom prst="rect">
                        <a:avLst/>
                      </a:prstGeom>
                      <a:noFill/>
                      <a:ln w="9525">
                        <a:noFill/>
                        <a:miter lim="800000"/>
                        <a:headEnd/>
                        <a:tailEnd/>
                      </a:ln>
                    </pic:spPr>
                  </pic:pic>
                </a:graphicData>
              </a:graphic>
            </wp:inline>
          </w:drawing>
        </w:r>
      </w:ins>
    </w:p>
    <w:p w:rsidR="00F93C6C" w:rsidRDefault="00AC3E54">
      <w:pPr>
        <w:pStyle w:val="af8"/>
        <w:jc w:val="center"/>
        <w:rPr>
          <w:ins w:id="1765" w:author="微软用户" w:date="2014-07-21T11:57:00Z"/>
          <w:rFonts w:ascii="黑体"/>
          <w:sz w:val="21"/>
          <w:szCs w:val="21"/>
        </w:rPr>
        <w:pPrChange w:id="1766" w:author="微软用户" w:date="2014-07-21T17:10:00Z">
          <w:pPr>
            <w:pStyle w:val="af7"/>
            <w:spacing w:after="350"/>
          </w:pPr>
        </w:pPrChange>
      </w:pPr>
      <w:bookmarkStart w:id="1767" w:name="_Ref393724467"/>
      <w:ins w:id="1768" w:author="微软用户" w:date="2014-07-21T16:45:00Z">
        <w:r>
          <w:t>图</w:t>
        </w:r>
        <w:r>
          <w:t xml:space="preserve">3- </w:t>
        </w:r>
        <w:r>
          <w:fldChar w:fldCharType="begin"/>
        </w:r>
        <w:r>
          <w:instrText xml:space="preserve"> SEQ </w:instrText>
        </w:r>
        <w:r>
          <w:instrText>图</w:instrText>
        </w:r>
        <w:r>
          <w:instrText xml:space="preserve">3- \* ARABIC </w:instrText>
        </w:r>
      </w:ins>
      <w:r>
        <w:fldChar w:fldCharType="separate"/>
      </w:r>
      <w:ins w:id="1769" w:author="微软用户" w:date="2014-07-21T17:03:00Z">
        <w:r w:rsidR="003202FC">
          <w:rPr>
            <w:noProof/>
          </w:rPr>
          <w:t>71</w:t>
        </w:r>
      </w:ins>
      <w:ins w:id="1770" w:author="微软用户" w:date="2014-07-21T16:45:00Z">
        <w:r>
          <w:fldChar w:fldCharType="end"/>
        </w:r>
      </w:ins>
      <w:bookmarkEnd w:id="1767"/>
      <w:ins w:id="1771" w:author="微软用户" w:date="2014-07-21T11:57:00Z">
        <w:r w:rsidR="00F93C6C">
          <w:rPr>
            <w:rFonts w:ascii="黑体" w:hint="eastAsia"/>
            <w:sz w:val="21"/>
            <w:szCs w:val="21"/>
          </w:rPr>
          <w:t xml:space="preserve"> 车站请销点界面</w:t>
        </w:r>
      </w:ins>
    </w:p>
    <w:p w:rsidR="00F93C6C" w:rsidRDefault="00F93C6C" w:rsidP="00F93C6C">
      <w:pPr>
        <w:pStyle w:val="4"/>
        <w:tabs>
          <w:tab w:val="left" w:pos="432"/>
          <w:tab w:val="left" w:pos="864"/>
        </w:tabs>
        <w:rPr>
          <w:ins w:id="1772" w:author="微软用户" w:date="2014-07-21T11:57:00Z"/>
        </w:rPr>
      </w:pPr>
      <w:ins w:id="1773" w:author="微软用户" w:date="2014-07-21T11:57:00Z">
        <w:r>
          <w:rPr>
            <w:rFonts w:hint="eastAsia"/>
          </w:rPr>
          <w:t>施工作业导出</w:t>
        </w:r>
      </w:ins>
    </w:p>
    <w:p w:rsidR="00F93C6C" w:rsidRDefault="00F93C6C" w:rsidP="00F93C6C">
      <w:pPr>
        <w:ind w:left="420"/>
        <w:rPr>
          <w:ins w:id="1774" w:author="微软用户" w:date="2014-07-21T11:57:00Z"/>
        </w:rPr>
      </w:pPr>
      <w:ins w:id="1775" w:author="微软用户" w:date="2014-07-21T11:57:00Z">
        <w:r>
          <w:rPr>
            <w:rFonts w:hint="eastAsia"/>
          </w:rPr>
          <w:t>在请销点列表上方，点击“导出”，可以</w:t>
        </w:r>
        <w:r>
          <w:rPr>
            <w:rFonts w:hint="eastAsia"/>
          </w:rPr>
          <w:t>Excel</w:t>
        </w:r>
        <w:r>
          <w:rPr>
            <w:rFonts w:hint="eastAsia"/>
          </w:rPr>
          <w:t>形式导出施工作业列表，如</w:t>
        </w:r>
      </w:ins>
      <w:ins w:id="1776" w:author="微软用户" w:date="2014-07-21T16:46:00Z">
        <w:r w:rsidR="00AC3E54">
          <w:fldChar w:fldCharType="begin"/>
        </w:r>
        <w:r w:rsidR="00AC3E54">
          <w:instrText xml:space="preserve"> </w:instrText>
        </w:r>
        <w:r w:rsidR="00AC3E54">
          <w:rPr>
            <w:rFonts w:hint="eastAsia"/>
          </w:rPr>
          <w:instrText>REF _Ref393724510 \h</w:instrText>
        </w:r>
        <w:r w:rsidR="00AC3E54">
          <w:instrText xml:space="preserve"> </w:instrText>
        </w:r>
      </w:ins>
      <w:r w:rsidR="00AC3E54">
        <w:fldChar w:fldCharType="separate"/>
      </w:r>
      <w:ins w:id="1777" w:author="微软用户" w:date="2014-07-21T16:46:00Z">
        <w:r w:rsidR="00AC3E54">
          <w:t>图</w:t>
        </w:r>
        <w:r w:rsidR="00AC3E54">
          <w:t xml:space="preserve">3- </w:t>
        </w:r>
        <w:r w:rsidR="00AC3E54">
          <w:rPr>
            <w:noProof/>
          </w:rPr>
          <w:t>72</w:t>
        </w:r>
        <w:r w:rsidR="00AC3E54">
          <w:fldChar w:fldCharType="end"/>
        </w:r>
      </w:ins>
      <w:ins w:id="1778" w:author="微软用户" w:date="2014-07-21T11:57:00Z">
        <w:r>
          <w:rPr>
            <w:rFonts w:hint="eastAsia"/>
          </w:rPr>
          <w:t>：</w:t>
        </w:r>
      </w:ins>
    </w:p>
    <w:p w:rsidR="00F93C6C" w:rsidRDefault="005566B1" w:rsidP="00F93C6C">
      <w:pPr>
        <w:autoSpaceDN w:val="0"/>
        <w:spacing w:beforeAutospacing="1" w:afterAutospacing="1"/>
        <w:rPr>
          <w:ins w:id="1779" w:author="微软用户" w:date="2014-07-21T11:57:00Z"/>
        </w:rPr>
      </w:pPr>
      <w:ins w:id="1780" w:author="微软用户" w:date="2014-07-21T11:57:00Z">
        <w:r>
          <w:rPr>
            <w:rFonts w:ascii="宋体" w:hAnsi="宋体"/>
            <w:noProof/>
            <w:sz w:val="24"/>
            <w:rPrChange w:id="1781">
              <w:rPr>
                <w:noProof/>
                <w:color w:val="0000FF"/>
                <w:u w:val="single"/>
              </w:rPr>
            </w:rPrChange>
          </w:rPr>
          <w:drawing>
            <wp:inline distT="0" distB="0" distL="0" distR="0">
              <wp:extent cx="5387340" cy="2514600"/>
              <wp:effectExtent l="19050" t="0" r="3810" b="0"/>
              <wp:docPr id="17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21" cstate="print"/>
                      <a:srcRect/>
                      <a:stretch>
                        <a:fillRect/>
                      </a:stretch>
                    </pic:blipFill>
                    <pic:spPr bwMode="auto">
                      <a:xfrm>
                        <a:off x="0" y="0"/>
                        <a:ext cx="5387340" cy="2514600"/>
                      </a:xfrm>
                      <a:prstGeom prst="rect">
                        <a:avLst/>
                      </a:prstGeom>
                      <a:noFill/>
                      <a:ln w="9525">
                        <a:noFill/>
                        <a:miter lim="800000"/>
                        <a:headEnd/>
                        <a:tailEnd/>
                      </a:ln>
                    </pic:spPr>
                  </pic:pic>
                </a:graphicData>
              </a:graphic>
            </wp:inline>
          </w:drawing>
        </w:r>
      </w:ins>
    </w:p>
    <w:p w:rsidR="00F93C6C" w:rsidRDefault="00AC3E54">
      <w:pPr>
        <w:pStyle w:val="af8"/>
        <w:jc w:val="center"/>
        <w:rPr>
          <w:ins w:id="1782" w:author="微软用户" w:date="2014-07-21T11:57:00Z"/>
          <w:rFonts w:ascii="黑体"/>
          <w:sz w:val="21"/>
          <w:szCs w:val="21"/>
        </w:rPr>
        <w:pPrChange w:id="1783" w:author="微软用户" w:date="2014-07-21T17:10:00Z">
          <w:pPr>
            <w:pStyle w:val="af7"/>
            <w:spacing w:after="350"/>
          </w:pPr>
        </w:pPrChange>
      </w:pPr>
      <w:bookmarkStart w:id="1784" w:name="_Ref393724510"/>
      <w:ins w:id="1785" w:author="微软用户" w:date="2014-07-21T16:45:00Z">
        <w:r>
          <w:t>图</w:t>
        </w:r>
        <w:r>
          <w:t xml:space="preserve">3- </w:t>
        </w:r>
        <w:r>
          <w:fldChar w:fldCharType="begin"/>
        </w:r>
        <w:r>
          <w:instrText xml:space="preserve"> SEQ </w:instrText>
        </w:r>
        <w:r>
          <w:instrText>图</w:instrText>
        </w:r>
        <w:r>
          <w:instrText xml:space="preserve">3- \* ARABIC </w:instrText>
        </w:r>
      </w:ins>
      <w:r>
        <w:fldChar w:fldCharType="separate"/>
      </w:r>
      <w:ins w:id="1786" w:author="微软用户" w:date="2014-07-21T17:03:00Z">
        <w:r w:rsidR="003202FC">
          <w:rPr>
            <w:noProof/>
          </w:rPr>
          <w:t>72</w:t>
        </w:r>
      </w:ins>
      <w:ins w:id="1787" w:author="微软用户" w:date="2014-07-21T16:45:00Z">
        <w:r>
          <w:fldChar w:fldCharType="end"/>
        </w:r>
      </w:ins>
      <w:bookmarkEnd w:id="1784"/>
      <w:ins w:id="1788" w:author="微软用户" w:date="2014-07-21T11:57:00Z">
        <w:r w:rsidR="00F93C6C">
          <w:rPr>
            <w:rFonts w:ascii="黑体" w:hint="eastAsia"/>
            <w:sz w:val="21"/>
            <w:szCs w:val="21"/>
          </w:rPr>
          <w:t xml:space="preserve"> 请销点记录导出界面</w:t>
        </w:r>
      </w:ins>
    </w:p>
    <w:p w:rsidR="00F93C6C" w:rsidRDefault="00F93C6C" w:rsidP="00F93C6C">
      <w:pPr>
        <w:pStyle w:val="3"/>
        <w:tabs>
          <w:tab w:val="left" w:pos="432"/>
          <w:tab w:val="left" w:pos="720"/>
        </w:tabs>
        <w:rPr>
          <w:ins w:id="1789" w:author="微软用户" w:date="2014-07-21T11:57:00Z"/>
          <w:rFonts w:eastAsia="宋体"/>
        </w:rPr>
      </w:pPr>
      <w:bookmarkStart w:id="1790" w:name="_Toc390258992"/>
      <w:bookmarkStart w:id="1791" w:name="_Toc393727862"/>
      <w:ins w:id="1792" w:author="微软用户" w:date="2014-07-21T11:57:00Z">
        <w:r>
          <w:rPr>
            <w:rFonts w:eastAsia="宋体" w:hint="eastAsia"/>
          </w:rPr>
          <w:t>施工登记</w:t>
        </w:r>
        <w:bookmarkEnd w:id="1790"/>
        <w:bookmarkEnd w:id="1791"/>
      </w:ins>
    </w:p>
    <w:p w:rsidR="00F93C6C" w:rsidRDefault="00F93C6C" w:rsidP="00F93C6C">
      <w:pPr>
        <w:pStyle w:val="ab"/>
        <w:ind w:firstLine="508"/>
        <w:rPr>
          <w:ins w:id="1793" w:author="微软用户" w:date="2014-07-21T11:57:00Z"/>
        </w:rPr>
      </w:pPr>
      <w:ins w:id="1794" w:author="微软用户" w:date="2014-07-21T11:57:00Z">
        <w:r>
          <w:rPr>
            <w:rFonts w:hint="eastAsia"/>
          </w:rPr>
          <w:t>作业状态处于“未开始”的作业进入操作界面时，将进入“施工登记”子页面。如</w:t>
        </w:r>
      </w:ins>
      <w:ins w:id="1795" w:author="微软用户" w:date="2014-07-21T16:46:00Z">
        <w:r w:rsidR="00AC3E54">
          <w:fldChar w:fldCharType="begin"/>
        </w:r>
        <w:r w:rsidR="00AC3E54">
          <w:instrText xml:space="preserve"> </w:instrText>
        </w:r>
        <w:r w:rsidR="00AC3E54">
          <w:rPr>
            <w:rFonts w:hint="eastAsia"/>
          </w:rPr>
          <w:instrText>REF _Ref393724528 \h</w:instrText>
        </w:r>
        <w:r w:rsidR="00AC3E54">
          <w:instrText xml:space="preserve"> </w:instrText>
        </w:r>
      </w:ins>
      <w:r w:rsidR="00AC3E54">
        <w:fldChar w:fldCharType="separate"/>
      </w:r>
      <w:ins w:id="1796" w:author="微软用户" w:date="2014-07-21T16:46:00Z">
        <w:r w:rsidR="00AC3E54">
          <w:rPr>
            <w:rFonts w:hint="eastAsia"/>
          </w:rPr>
          <w:t>图</w:t>
        </w:r>
        <w:r w:rsidR="00AC3E54">
          <w:rPr>
            <w:rFonts w:hint="eastAsia"/>
          </w:rPr>
          <w:t xml:space="preserve">3- </w:t>
        </w:r>
        <w:r w:rsidR="00AC3E54">
          <w:rPr>
            <w:noProof/>
          </w:rPr>
          <w:t>73</w:t>
        </w:r>
        <w:r w:rsidR="00AC3E54">
          <w:fldChar w:fldCharType="end"/>
        </w:r>
      </w:ins>
      <w:ins w:id="1797" w:author="微软用户" w:date="2014-07-21T11:57:00Z">
        <w:r>
          <w:rPr>
            <w:rFonts w:hint="eastAsia"/>
          </w:rPr>
          <w:t>所示。</w:t>
        </w:r>
      </w:ins>
    </w:p>
    <w:p w:rsidR="00F93C6C" w:rsidRDefault="00F93C6C" w:rsidP="00F93C6C">
      <w:pPr>
        <w:pStyle w:val="ab"/>
        <w:ind w:firstLine="508"/>
        <w:rPr>
          <w:ins w:id="1798" w:author="微软用户" w:date="2014-07-21T11:57:00Z"/>
        </w:rPr>
      </w:pPr>
      <w:ins w:id="1799" w:author="微软用户" w:date="2014-07-21T11:57:00Z">
        <w:r>
          <w:rPr>
            <w:rFonts w:hint="eastAsia"/>
          </w:rPr>
          <w:lastRenderedPageBreak/>
          <w:t>施工登记页面显示了施工作业所包含的部分信息，包括</w:t>
        </w:r>
      </w:ins>
      <w:ins w:id="1800" w:author="微软用户" w:date="2014-07-21T15:47:00Z">
        <w:r w:rsidR="00B93C70">
          <w:rPr>
            <w:rFonts w:hint="eastAsia"/>
          </w:rPr>
          <w:t>作业代码、作业部门、作业区域、作业内容、供电安排、防护措施、配合部门、施工负责人（及其联系方式）等</w:t>
        </w:r>
      </w:ins>
      <w:ins w:id="1801" w:author="微软用户" w:date="2014-07-21T11:57:00Z">
        <w:r>
          <w:rPr>
            <w:rFonts w:hint="eastAsia"/>
          </w:rPr>
          <w:t>。行车值班员需对这些信息进行逐项核实。若施工人数或大中型工器具与施工计划中填报的内容不符，行车值班员根据实际情况判断是否同意请点。</w:t>
        </w:r>
      </w:ins>
    </w:p>
    <w:p w:rsidR="00F93C6C" w:rsidRDefault="00F93C6C" w:rsidP="00F93C6C">
      <w:pPr>
        <w:pStyle w:val="ab"/>
        <w:ind w:firstLine="508"/>
        <w:rPr>
          <w:ins w:id="1802" w:author="微软用户" w:date="2014-07-21T11:57:00Z"/>
        </w:rPr>
      </w:pPr>
      <w:ins w:id="1803" w:author="微软用户" w:date="2014-07-21T11:57:00Z">
        <w:r>
          <w:rPr>
            <w:rFonts w:hint="eastAsia"/>
          </w:rPr>
          <w:t>请销点时由施工负责人输入施工负责人密码。</w:t>
        </w:r>
      </w:ins>
    </w:p>
    <w:p w:rsidR="00F93C6C" w:rsidRDefault="005566B1" w:rsidP="00F93C6C">
      <w:pPr>
        <w:autoSpaceDN w:val="0"/>
        <w:spacing w:beforeAutospacing="1" w:afterAutospacing="1"/>
        <w:rPr>
          <w:ins w:id="1804" w:author="微软用户" w:date="2014-07-21T11:57:00Z"/>
        </w:rPr>
      </w:pPr>
      <w:ins w:id="1805" w:author="微软用户" w:date="2014-07-21T11:57:00Z">
        <w:r>
          <w:rPr>
            <w:rFonts w:ascii="宋体" w:hAnsi="宋体"/>
            <w:noProof/>
            <w:sz w:val="24"/>
            <w:rPrChange w:id="1806">
              <w:rPr>
                <w:noProof/>
                <w:color w:val="0000FF"/>
                <w:u w:val="single"/>
              </w:rPr>
            </w:rPrChange>
          </w:rPr>
          <w:drawing>
            <wp:inline distT="0" distB="0" distL="0" distR="0">
              <wp:extent cx="5379720" cy="2560320"/>
              <wp:effectExtent l="19050" t="0" r="0" b="0"/>
              <wp:docPr id="17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1"/>
                      <pic:cNvPicPr>
                        <a:picLocks noChangeAspect="1" noChangeArrowheads="1"/>
                      </pic:cNvPicPr>
                    </pic:nvPicPr>
                    <pic:blipFill>
                      <a:blip r:embed="rId122" cstate="print"/>
                      <a:srcRect/>
                      <a:stretch>
                        <a:fillRect/>
                      </a:stretch>
                    </pic:blipFill>
                    <pic:spPr bwMode="auto">
                      <a:xfrm>
                        <a:off x="0" y="0"/>
                        <a:ext cx="5379720" cy="2560320"/>
                      </a:xfrm>
                      <a:prstGeom prst="rect">
                        <a:avLst/>
                      </a:prstGeom>
                      <a:noFill/>
                      <a:ln w="9525">
                        <a:noFill/>
                        <a:miter lim="800000"/>
                        <a:headEnd/>
                        <a:tailEnd/>
                      </a:ln>
                    </pic:spPr>
                  </pic:pic>
                </a:graphicData>
              </a:graphic>
            </wp:inline>
          </w:drawing>
        </w:r>
      </w:ins>
    </w:p>
    <w:p w:rsidR="00F93C6C" w:rsidRDefault="00AC3E54">
      <w:pPr>
        <w:pStyle w:val="af8"/>
        <w:jc w:val="center"/>
        <w:rPr>
          <w:ins w:id="1807" w:author="微软用户" w:date="2014-07-21T11:57:00Z"/>
          <w:rFonts w:ascii="黑体"/>
          <w:szCs w:val="21"/>
        </w:rPr>
        <w:pPrChange w:id="1808" w:author="微软用户" w:date="2014-07-21T17:10:00Z">
          <w:pPr>
            <w:jc w:val="center"/>
          </w:pPr>
        </w:pPrChange>
      </w:pPr>
      <w:bookmarkStart w:id="1809" w:name="_Ref393724528"/>
      <w:ins w:id="1810" w:author="微软用户" w:date="2014-07-21T16:46: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811" w:author="微软用户" w:date="2014-07-21T17:03:00Z">
        <w:r w:rsidR="003202FC">
          <w:rPr>
            <w:noProof/>
          </w:rPr>
          <w:t>73</w:t>
        </w:r>
      </w:ins>
      <w:ins w:id="1812" w:author="微软用户" w:date="2014-07-21T16:46:00Z">
        <w:r>
          <w:fldChar w:fldCharType="end"/>
        </w:r>
      </w:ins>
      <w:bookmarkEnd w:id="1809"/>
      <w:ins w:id="1813" w:author="微软用户" w:date="2014-07-21T11:57:00Z">
        <w:r w:rsidR="00F93C6C">
          <w:rPr>
            <w:rFonts w:ascii="黑体" w:hint="eastAsia"/>
            <w:szCs w:val="21"/>
          </w:rPr>
          <w:t>施工登记界面</w:t>
        </w:r>
      </w:ins>
    </w:p>
    <w:p w:rsidR="00F93C6C" w:rsidRDefault="00F93C6C" w:rsidP="00F93C6C">
      <w:pPr>
        <w:pStyle w:val="3"/>
        <w:tabs>
          <w:tab w:val="left" w:pos="432"/>
          <w:tab w:val="left" w:pos="720"/>
        </w:tabs>
        <w:rPr>
          <w:ins w:id="1814" w:author="微软用户" w:date="2014-07-21T11:57:00Z"/>
          <w:rFonts w:eastAsia="宋体"/>
        </w:rPr>
      </w:pPr>
      <w:bookmarkStart w:id="1815" w:name="_Toc390258993"/>
      <w:bookmarkStart w:id="1816" w:name="_Toc393727863"/>
      <w:ins w:id="1817" w:author="微软用户" w:date="2014-07-21T11:57:00Z">
        <w:r>
          <w:rPr>
            <w:rFonts w:eastAsia="宋体" w:hint="eastAsia"/>
          </w:rPr>
          <w:t>施工请点</w:t>
        </w:r>
        <w:bookmarkEnd w:id="1815"/>
        <w:bookmarkEnd w:id="1816"/>
      </w:ins>
    </w:p>
    <w:p w:rsidR="00F93C6C" w:rsidRDefault="00F93C6C" w:rsidP="00F93C6C">
      <w:pPr>
        <w:pStyle w:val="ab"/>
        <w:ind w:firstLine="508"/>
        <w:rPr>
          <w:ins w:id="1818" w:author="微软用户" w:date="2014-07-21T11:57:00Z"/>
        </w:rPr>
      </w:pPr>
      <w:ins w:id="1819" w:author="微软用户" w:date="2014-07-21T11:57:00Z">
        <w:r>
          <w:rPr>
            <w:rFonts w:hint="eastAsia"/>
          </w:rPr>
          <w:t>施工登记保存后，进行“施工请点”，如</w:t>
        </w:r>
      </w:ins>
      <w:ins w:id="1820" w:author="微软用户" w:date="2014-07-21T16:46:00Z">
        <w:r w:rsidR="00AC3E54">
          <w:fldChar w:fldCharType="begin"/>
        </w:r>
        <w:r w:rsidR="00AC3E54">
          <w:instrText xml:space="preserve"> </w:instrText>
        </w:r>
        <w:r w:rsidR="00AC3E54">
          <w:rPr>
            <w:rFonts w:hint="eastAsia"/>
          </w:rPr>
          <w:instrText>REF _Ref393724544 \h</w:instrText>
        </w:r>
        <w:r w:rsidR="00AC3E54">
          <w:instrText xml:space="preserve"> </w:instrText>
        </w:r>
      </w:ins>
      <w:r w:rsidR="00AC3E54">
        <w:fldChar w:fldCharType="separate"/>
      </w:r>
      <w:ins w:id="1821" w:author="微软用户" w:date="2014-07-21T16:46:00Z">
        <w:r w:rsidR="00AC3E54">
          <w:t>图</w:t>
        </w:r>
        <w:r w:rsidR="00AC3E54">
          <w:t xml:space="preserve">3- </w:t>
        </w:r>
        <w:r w:rsidR="00AC3E54">
          <w:rPr>
            <w:noProof/>
          </w:rPr>
          <w:t>74</w:t>
        </w:r>
        <w:r w:rsidR="00AC3E54">
          <w:fldChar w:fldCharType="end"/>
        </w:r>
      </w:ins>
      <w:ins w:id="1822" w:author="微软用户" w:date="2014-07-21T11:57:00Z">
        <w:r>
          <w:rPr>
            <w:rFonts w:hint="eastAsia"/>
          </w:rPr>
          <w:t>所示。</w:t>
        </w:r>
      </w:ins>
    </w:p>
    <w:p w:rsidR="00F93C6C" w:rsidRDefault="00F93C6C" w:rsidP="00F93C6C">
      <w:pPr>
        <w:pStyle w:val="ab"/>
        <w:ind w:firstLine="508"/>
        <w:rPr>
          <w:ins w:id="1823" w:author="微软用户" w:date="2014-07-21T11:57:00Z"/>
        </w:rPr>
      </w:pPr>
      <w:ins w:id="1824" w:author="微软用户" w:date="2014-07-21T11:57:00Z">
        <w:r>
          <w:rPr>
            <w:rFonts w:hint="eastAsia"/>
          </w:rPr>
          <w:t>系统会自动判定施工条件是否符合。线路施工条件指线路是否已封锁或解封，接触网施工条件指供电分区是否已送电或停电。当施工条件不符合时，无法进行请点操作。</w:t>
        </w:r>
      </w:ins>
    </w:p>
    <w:p w:rsidR="00F93C6C" w:rsidRDefault="00F93C6C" w:rsidP="00F93C6C">
      <w:pPr>
        <w:pStyle w:val="ab"/>
        <w:ind w:firstLine="508"/>
        <w:rPr>
          <w:ins w:id="1825" w:author="微软用户" w:date="2014-07-21T11:57:00Z"/>
        </w:rPr>
      </w:pPr>
      <w:ins w:id="1826" w:author="微软用户" w:date="2014-07-21T11:57:00Z">
        <w:r>
          <w:rPr>
            <w:rFonts w:hint="eastAsia"/>
          </w:rPr>
          <w:t>执行请点操作后，需等待行调进行批准操作。</w:t>
        </w:r>
      </w:ins>
    </w:p>
    <w:p w:rsidR="00F93C6C" w:rsidRDefault="00F93C6C" w:rsidP="00F93C6C">
      <w:pPr>
        <w:pStyle w:val="ab"/>
        <w:ind w:firstLine="508"/>
        <w:rPr>
          <w:ins w:id="1827" w:author="微软用户" w:date="2014-07-21T11:57:00Z"/>
        </w:rPr>
      </w:pPr>
      <w:ins w:id="1828" w:author="微软用户" w:date="2014-07-21T11:57:00Z">
        <w:r>
          <w:rPr>
            <w:rFonts w:hint="eastAsia"/>
          </w:rPr>
          <w:t>行调批准请点后，车站点击“开始施工”按钮执行施工开始操作。</w:t>
        </w:r>
      </w:ins>
    </w:p>
    <w:p w:rsidR="00F93C6C" w:rsidRDefault="005566B1" w:rsidP="00F93C6C">
      <w:pPr>
        <w:autoSpaceDN w:val="0"/>
        <w:spacing w:beforeAutospacing="1" w:afterAutospacing="1"/>
        <w:rPr>
          <w:ins w:id="1829" w:author="微软用户" w:date="2014-07-21T11:57:00Z"/>
        </w:rPr>
      </w:pPr>
      <w:ins w:id="1830" w:author="微软用户" w:date="2014-07-21T11:57:00Z">
        <w:r>
          <w:rPr>
            <w:rFonts w:ascii="宋体" w:hAnsi="宋体"/>
            <w:noProof/>
            <w:sz w:val="24"/>
            <w:rPrChange w:id="1831">
              <w:rPr>
                <w:noProof/>
                <w:color w:val="0000FF"/>
                <w:u w:val="single"/>
              </w:rPr>
            </w:rPrChange>
          </w:rPr>
          <w:lastRenderedPageBreak/>
          <w:drawing>
            <wp:inline distT="0" distB="0" distL="0" distR="0">
              <wp:extent cx="5364480" cy="1615440"/>
              <wp:effectExtent l="19050" t="0" r="7620" b="0"/>
              <wp:docPr id="176"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23" cstate="print"/>
                      <a:srcRect/>
                      <a:stretch>
                        <a:fillRect/>
                      </a:stretch>
                    </pic:blipFill>
                    <pic:spPr bwMode="auto">
                      <a:xfrm>
                        <a:off x="0" y="0"/>
                        <a:ext cx="5364480" cy="1615440"/>
                      </a:xfrm>
                      <a:prstGeom prst="rect">
                        <a:avLst/>
                      </a:prstGeom>
                      <a:noFill/>
                      <a:ln w="9525">
                        <a:noFill/>
                        <a:miter lim="800000"/>
                        <a:headEnd/>
                        <a:tailEnd/>
                      </a:ln>
                    </pic:spPr>
                  </pic:pic>
                </a:graphicData>
              </a:graphic>
            </wp:inline>
          </w:drawing>
        </w:r>
      </w:ins>
    </w:p>
    <w:p w:rsidR="00F93C6C" w:rsidRDefault="00AC3E54">
      <w:pPr>
        <w:pStyle w:val="af8"/>
        <w:jc w:val="center"/>
        <w:rPr>
          <w:ins w:id="1832" w:author="微软用户" w:date="2014-07-21T11:57:00Z"/>
          <w:rFonts w:ascii="黑体" w:hAnsi="Times New Roman"/>
          <w:sz w:val="21"/>
          <w:szCs w:val="21"/>
        </w:rPr>
        <w:pPrChange w:id="1833" w:author="微软用户" w:date="2014-07-21T17:10:00Z">
          <w:pPr>
            <w:pStyle w:val="af7"/>
            <w:spacing w:after="350"/>
          </w:pPr>
        </w:pPrChange>
      </w:pPr>
      <w:bookmarkStart w:id="1834" w:name="_Ref393724544"/>
      <w:ins w:id="1835" w:author="微软用户" w:date="2014-07-21T16:46:00Z">
        <w:r>
          <w:t>图</w:t>
        </w:r>
        <w:r>
          <w:t xml:space="preserve">3- </w:t>
        </w:r>
        <w:r>
          <w:fldChar w:fldCharType="begin"/>
        </w:r>
        <w:r>
          <w:instrText xml:space="preserve"> SEQ </w:instrText>
        </w:r>
        <w:r>
          <w:instrText>图</w:instrText>
        </w:r>
        <w:r>
          <w:instrText xml:space="preserve">3- \* ARABIC </w:instrText>
        </w:r>
      </w:ins>
      <w:r>
        <w:fldChar w:fldCharType="separate"/>
      </w:r>
      <w:ins w:id="1836" w:author="微软用户" w:date="2014-07-21T17:03:00Z">
        <w:r w:rsidR="003202FC">
          <w:rPr>
            <w:noProof/>
          </w:rPr>
          <w:t>74</w:t>
        </w:r>
      </w:ins>
      <w:ins w:id="1837" w:author="微软用户" w:date="2014-07-21T16:46:00Z">
        <w:r>
          <w:fldChar w:fldCharType="end"/>
        </w:r>
      </w:ins>
      <w:bookmarkEnd w:id="1834"/>
      <w:ins w:id="1838" w:author="微软用户" w:date="2014-07-21T11:57:00Z">
        <w:r w:rsidR="00F93C6C">
          <w:rPr>
            <w:rFonts w:ascii="黑体" w:hAnsi="Times New Roman" w:hint="eastAsia"/>
            <w:sz w:val="21"/>
            <w:szCs w:val="21"/>
          </w:rPr>
          <w:t>施工请点界面</w:t>
        </w:r>
      </w:ins>
    </w:p>
    <w:p w:rsidR="00F93C6C" w:rsidRDefault="00F93C6C" w:rsidP="00F93C6C">
      <w:pPr>
        <w:pStyle w:val="3"/>
        <w:tabs>
          <w:tab w:val="left" w:pos="432"/>
          <w:tab w:val="left" w:pos="720"/>
        </w:tabs>
        <w:rPr>
          <w:ins w:id="1839" w:author="微软用户" w:date="2014-07-21T11:57:00Z"/>
          <w:rFonts w:eastAsia="宋体"/>
        </w:rPr>
      </w:pPr>
      <w:bookmarkStart w:id="1840" w:name="_Toc390258994"/>
      <w:bookmarkStart w:id="1841" w:name="_Toc393727864"/>
      <w:ins w:id="1842" w:author="微软用户" w:date="2014-07-21T11:57:00Z">
        <w:r>
          <w:rPr>
            <w:rFonts w:eastAsia="宋体" w:hint="eastAsia"/>
          </w:rPr>
          <w:t>施工销点</w:t>
        </w:r>
        <w:bookmarkEnd w:id="1840"/>
        <w:bookmarkEnd w:id="1841"/>
      </w:ins>
    </w:p>
    <w:p w:rsidR="00F93C6C" w:rsidRDefault="00F93C6C" w:rsidP="00F93C6C">
      <w:pPr>
        <w:pStyle w:val="ab"/>
        <w:ind w:firstLine="508"/>
        <w:rPr>
          <w:ins w:id="1843" w:author="微软用户" w:date="2014-07-21T11:57:00Z"/>
        </w:rPr>
      </w:pPr>
      <w:ins w:id="1844" w:author="微软用户" w:date="2014-07-21T11:57:00Z">
        <w:r>
          <w:rPr>
            <w:rFonts w:hint="eastAsia"/>
          </w:rPr>
          <w:t>当施工结束以后，人员器具出清完毕，点击计划尾部的操作按钮，将进入“施工销点”子页面。如</w:t>
        </w:r>
      </w:ins>
      <w:ins w:id="1845" w:author="微软用户" w:date="2014-07-21T16:47:00Z">
        <w:r w:rsidR="00AC3E54">
          <w:fldChar w:fldCharType="begin"/>
        </w:r>
        <w:r w:rsidR="00AC3E54">
          <w:instrText xml:space="preserve"> </w:instrText>
        </w:r>
        <w:r w:rsidR="00AC3E54">
          <w:rPr>
            <w:rFonts w:hint="eastAsia"/>
          </w:rPr>
          <w:instrText>REF _Ref393724573 \h</w:instrText>
        </w:r>
        <w:r w:rsidR="00AC3E54">
          <w:instrText xml:space="preserve"> </w:instrText>
        </w:r>
      </w:ins>
      <w:r w:rsidR="00AC3E54">
        <w:fldChar w:fldCharType="separate"/>
      </w:r>
      <w:ins w:id="1846" w:author="微软用户" w:date="2014-07-21T16:47:00Z">
        <w:r w:rsidR="00AC3E54">
          <w:t>图</w:t>
        </w:r>
        <w:r w:rsidR="00AC3E54">
          <w:t xml:space="preserve">3- </w:t>
        </w:r>
        <w:r w:rsidR="00AC3E54">
          <w:rPr>
            <w:noProof/>
          </w:rPr>
          <w:t>75</w:t>
        </w:r>
        <w:r w:rsidR="00AC3E54">
          <w:fldChar w:fldCharType="end"/>
        </w:r>
      </w:ins>
      <w:ins w:id="1847" w:author="微软用户" w:date="2014-07-21T11:57:00Z">
        <w:r>
          <w:rPr>
            <w:rFonts w:hint="eastAsia"/>
          </w:rPr>
          <w:t>所示。</w:t>
        </w:r>
      </w:ins>
    </w:p>
    <w:p w:rsidR="00F93C6C" w:rsidRDefault="00F93C6C" w:rsidP="00F93C6C">
      <w:pPr>
        <w:pStyle w:val="ab"/>
        <w:ind w:firstLine="508"/>
        <w:rPr>
          <w:ins w:id="1848" w:author="微软用户" w:date="2014-07-21T11:57:00Z"/>
        </w:rPr>
      </w:pPr>
      <w:ins w:id="1849" w:author="微软用户" w:date="2014-07-21T11:57:00Z">
        <w:r>
          <w:rPr>
            <w:rFonts w:hint="eastAsia"/>
          </w:rPr>
          <w:t>在该页面再次输入施工负责人密码，点击“销点”按钮向行调申请销点。行调同意销点后，施工完成。</w:t>
        </w:r>
      </w:ins>
    </w:p>
    <w:p w:rsidR="00F93C6C" w:rsidRDefault="005566B1" w:rsidP="00F93C6C">
      <w:pPr>
        <w:autoSpaceDN w:val="0"/>
        <w:spacing w:beforeAutospacing="1" w:afterAutospacing="1"/>
        <w:rPr>
          <w:ins w:id="1850" w:author="微软用户" w:date="2014-07-21T11:57:00Z"/>
        </w:rPr>
      </w:pPr>
      <w:ins w:id="1851" w:author="微软用户" w:date="2014-07-21T11:57:00Z">
        <w:r>
          <w:rPr>
            <w:rFonts w:ascii="宋体" w:hAnsi="宋体"/>
            <w:noProof/>
            <w:sz w:val="24"/>
            <w:rPrChange w:id="1852">
              <w:rPr>
                <w:noProof/>
                <w:color w:val="0000FF"/>
                <w:u w:val="single"/>
              </w:rPr>
            </w:rPrChange>
          </w:rPr>
          <w:drawing>
            <wp:inline distT="0" distB="0" distL="0" distR="0">
              <wp:extent cx="5379720" cy="1874520"/>
              <wp:effectExtent l="19050" t="0" r="0" b="0"/>
              <wp:docPr id="177"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124" cstate="print"/>
                      <a:srcRect/>
                      <a:stretch>
                        <a:fillRect/>
                      </a:stretch>
                    </pic:blipFill>
                    <pic:spPr bwMode="auto">
                      <a:xfrm>
                        <a:off x="0" y="0"/>
                        <a:ext cx="5379720" cy="1874520"/>
                      </a:xfrm>
                      <a:prstGeom prst="rect">
                        <a:avLst/>
                      </a:prstGeom>
                      <a:noFill/>
                      <a:ln w="9525">
                        <a:noFill/>
                        <a:miter lim="800000"/>
                        <a:headEnd/>
                        <a:tailEnd/>
                      </a:ln>
                    </pic:spPr>
                  </pic:pic>
                </a:graphicData>
              </a:graphic>
            </wp:inline>
          </w:drawing>
        </w:r>
      </w:ins>
    </w:p>
    <w:p w:rsidR="00F93C6C" w:rsidRDefault="00AC3E54">
      <w:pPr>
        <w:pStyle w:val="af8"/>
        <w:jc w:val="center"/>
        <w:rPr>
          <w:ins w:id="1853" w:author="微软用户" w:date="2014-07-21T11:57:00Z"/>
          <w:rFonts w:ascii="黑体" w:hAnsi="Times New Roman"/>
          <w:sz w:val="21"/>
          <w:szCs w:val="21"/>
        </w:rPr>
        <w:pPrChange w:id="1854" w:author="微软用户" w:date="2014-07-21T17:10:00Z">
          <w:pPr>
            <w:pStyle w:val="af7"/>
            <w:spacing w:after="350"/>
          </w:pPr>
        </w:pPrChange>
      </w:pPr>
      <w:bookmarkStart w:id="1855" w:name="_Ref393724573"/>
      <w:ins w:id="1856" w:author="微软用户" w:date="2014-07-21T16:47:00Z">
        <w:r>
          <w:t>图</w:t>
        </w:r>
        <w:r>
          <w:t xml:space="preserve">3- </w:t>
        </w:r>
        <w:r>
          <w:fldChar w:fldCharType="begin"/>
        </w:r>
        <w:r>
          <w:instrText xml:space="preserve"> SEQ </w:instrText>
        </w:r>
        <w:r>
          <w:instrText>图</w:instrText>
        </w:r>
        <w:r>
          <w:instrText xml:space="preserve">3- \* ARABIC </w:instrText>
        </w:r>
      </w:ins>
      <w:r>
        <w:fldChar w:fldCharType="separate"/>
      </w:r>
      <w:ins w:id="1857" w:author="微软用户" w:date="2014-07-21T17:03:00Z">
        <w:r w:rsidR="003202FC">
          <w:rPr>
            <w:noProof/>
          </w:rPr>
          <w:t>75</w:t>
        </w:r>
      </w:ins>
      <w:ins w:id="1858" w:author="微软用户" w:date="2014-07-21T16:47:00Z">
        <w:r>
          <w:fldChar w:fldCharType="end"/>
        </w:r>
      </w:ins>
      <w:bookmarkEnd w:id="1855"/>
      <w:ins w:id="1859" w:author="微软用户" w:date="2014-07-21T11:57:00Z">
        <w:r w:rsidR="00F93C6C">
          <w:rPr>
            <w:rFonts w:ascii="黑体" w:hAnsi="Times New Roman" w:hint="eastAsia"/>
            <w:sz w:val="21"/>
            <w:szCs w:val="21"/>
          </w:rPr>
          <w:t>施工销点页面</w:t>
        </w:r>
      </w:ins>
    </w:p>
    <w:p w:rsidR="00F93C6C" w:rsidRDefault="00F93C6C" w:rsidP="00F93C6C">
      <w:pPr>
        <w:pStyle w:val="3"/>
        <w:tabs>
          <w:tab w:val="left" w:pos="432"/>
          <w:tab w:val="left" w:pos="720"/>
        </w:tabs>
        <w:rPr>
          <w:ins w:id="1860" w:author="微软用户" w:date="2014-07-21T11:57:00Z"/>
          <w:rFonts w:eastAsia="宋体"/>
        </w:rPr>
      </w:pPr>
      <w:bookmarkStart w:id="1861" w:name="_Toc390258995"/>
      <w:bookmarkStart w:id="1862" w:name="_Toc393727865"/>
      <w:ins w:id="1863" w:author="微软用户" w:date="2014-07-21T11:57:00Z">
        <w:r>
          <w:rPr>
            <w:rFonts w:eastAsia="宋体" w:hint="eastAsia"/>
          </w:rPr>
          <w:t>行调请销点</w:t>
        </w:r>
        <w:bookmarkEnd w:id="1861"/>
        <w:bookmarkEnd w:id="1862"/>
      </w:ins>
    </w:p>
    <w:p w:rsidR="00F93C6C" w:rsidRDefault="00F93C6C" w:rsidP="00F93C6C">
      <w:pPr>
        <w:pStyle w:val="3"/>
        <w:tabs>
          <w:tab w:val="left" w:pos="432"/>
          <w:tab w:val="left" w:pos="720"/>
        </w:tabs>
        <w:rPr>
          <w:ins w:id="1864" w:author="微软用户" w:date="2014-07-21T11:57:00Z"/>
          <w:rFonts w:eastAsia="宋体"/>
        </w:rPr>
      </w:pPr>
      <w:bookmarkStart w:id="1865" w:name="_Toc390258996"/>
      <w:bookmarkStart w:id="1866" w:name="_Toc393727866"/>
      <w:ins w:id="1867" w:author="微软用户" w:date="2014-07-21T11:57:00Z">
        <w:r>
          <w:rPr>
            <w:rFonts w:eastAsia="宋体" w:hint="eastAsia"/>
          </w:rPr>
          <w:t>批准请点</w:t>
        </w:r>
        <w:bookmarkEnd w:id="1865"/>
        <w:bookmarkEnd w:id="1866"/>
      </w:ins>
    </w:p>
    <w:p w:rsidR="00F93C6C" w:rsidRDefault="00F93C6C" w:rsidP="00F93C6C">
      <w:pPr>
        <w:pStyle w:val="ab"/>
        <w:ind w:firstLine="508"/>
        <w:rPr>
          <w:ins w:id="1868" w:author="微软用户" w:date="2014-07-21T11:57:00Z"/>
        </w:rPr>
      </w:pPr>
      <w:ins w:id="1869" w:author="微软用户" w:date="2014-07-21T11:57:00Z">
        <w:r>
          <w:rPr>
            <w:rFonts w:hint="eastAsia"/>
          </w:rPr>
          <w:t>行调收到车站的请点申请后，点击计划尾部的“操作”按钮，将进入</w:t>
        </w:r>
        <w:r w:rsidR="00AC3E54">
          <w:rPr>
            <w:rFonts w:hint="eastAsia"/>
          </w:rPr>
          <w:t>批准请点子页面。核实请点信息无误后，点击“批准请点”按钮。如</w:t>
        </w:r>
      </w:ins>
      <w:ins w:id="1870" w:author="微软用户" w:date="2014-07-21T16:48:00Z">
        <w:r w:rsidR="00AC3E54">
          <w:fldChar w:fldCharType="begin"/>
        </w:r>
        <w:r w:rsidR="00AC3E54">
          <w:instrText xml:space="preserve"> </w:instrText>
        </w:r>
        <w:r w:rsidR="00AC3E54">
          <w:rPr>
            <w:rFonts w:hint="eastAsia"/>
          </w:rPr>
          <w:instrText>REF _Ref393724647 \h</w:instrText>
        </w:r>
        <w:r w:rsidR="00AC3E54">
          <w:instrText xml:space="preserve"> </w:instrText>
        </w:r>
      </w:ins>
      <w:r w:rsidR="00AC3E54">
        <w:fldChar w:fldCharType="separate"/>
      </w:r>
      <w:ins w:id="1871" w:author="微软用户" w:date="2014-07-21T16:48:00Z">
        <w:r w:rsidR="00AC3E54">
          <w:t>图</w:t>
        </w:r>
        <w:r w:rsidR="00AC3E54">
          <w:t xml:space="preserve">3- </w:t>
        </w:r>
        <w:r w:rsidR="00AC3E54">
          <w:rPr>
            <w:noProof/>
          </w:rPr>
          <w:t>76</w:t>
        </w:r>
        <w:r w:rsidR="00AC3E54">
          <w:fldChar w:fldCharType="end"/>
        </w:r>
      </w:ins>
      <w:ins w:id="1872" w:author="微软用户" w:date="2014-07-21T11:57:00Z">
        <w:r>
          <w:rPr>
            <w:rFonts w:hint="eastAsia"/>
          </w:rPr>
          <w:t>所示。</w:t>
        </w:r>
      </w:ins>
    </w:p>
    <w:p w:rsidR="00F93C6C" w:rsidRDefault="005566B1" w:rsidP="00F93C6C">
      <w:pPr>
        <w:autoSpaceDN w:val="0"/>
        <w:spacing w:beforeAutospacing="1" w:afterAutospacing="1"/>
        <w:rPr>
          <w:ins w:id="1873" w:author="微软用户" w:date="2014-07-21T11:57:00Z"/>
        </w:rPr>
      </w:pPr>
      <w:ins w:id="1874" w:author="微软用户" w:date="2014-07-21T11:57:00Z">
        <w:r>
          <w:rPr>
            <w:rFonts w:ascii="宋体" w:hAnsi="宋体"/>
            <w:noProof/>
            <w:sz w:val="24"/>
            <w:rPrChange w:id="1875">
              <w:rPr>
                <w:noProof/>
                <w:color w:val="0000FF"/>
                <w:u w:val="single"/>
              </w:rPr>
            </w:rPrChange>
          </w:rPr>
          <w:lastRenderedPageBreak/>
          <w:drawing>
            <wp:inline distT="0" distB="0" distL="0" distR="0">
              <wp:extent cx="5379720" cy="1988820"/>
              <wp:effectExtent l="19050" t="0" r="0" b="0"/>
              <wp:docPr id="17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pic:cNvPicPr>
                        <a:picLocks noChangeAspect="1" noChangeArrowheads="1"/>
                      </pic:cNvPicPr>
                    </pic:nvPicPr>
                    <pic:blipFill>
                      <a:blip r:embed="rId125" cstate="print"/>
                      <a:srcRect/>
                      <a:stretch>
                        <a:fillRect/>
                      </a:stretch>
                    </pic:blipFill>
                    <pic:spPr bwMode="auto">
                      <a:xfrm>
                        <a:off x="0" y="0"/>
                        <a:ext cx="5379720" cy="1988820"/>
                      </a:xfrm>
                      <a:prstGeom prst="rect">
                        <a:avLst/>
                      </a:prstGeom>
                      <a:noFill/>
                      <a:ln w="9525">
                        <a:noFill/>
                        <a:miter lim="800000"/>
                        <a:headEnd/>
                        <a:tailEnd/>
                      </a:ln>
                    </pic:spPr>
                  </pic:pic>
                </a:graphicData>
              </a:graphic>
            </wp:inline>
          </w:drawing>
        </w:r>
      </w:ins>
    </w:p>
    <w:p w:rsidR="00F93C6C" w:rsidRDefault="00AC3E54">
      <w:pPr>
        <w:pStyle w:val="af8"/>
        <w:jc w:val="center"/>
        <w:rPr>
          <w:ins w:id="1876" w:author="微软用户" w:date="2014-07-21T11:57:00Z"/>
          <w:rFonts w:ascii="黑体" w:hAnsi="Times New Roman"/>
          <w:sz w:val="21"/>
          <w:szCs w:val="21"/>
        </w:rPr>
        <w:pPrChange w:id="1877" w:author="微软用户" w:date="2014-07-21T17:10:00Z">
          <w:pPr>
            <w:pStyle w:val="af7"/>
            <w:spacing w:after="350"/>
          </w:pPr>
        </w:pPrChange>
      </w:pPr>
      <w:bookmarkStart w:id="1878" w:name="_Ref393724647"/>
      <w:ins w:id="1879" w:author="微软用户" w:date="2014-07-21T16:47:00Z">
        <w:r>
          <w:t>图</w:t>
        </w:r>
        <w:r>
          <w:t xml:space="preserve">3- </w:t>
        </w:r>
        <w:r>
          <w:fldChar w:fldCharType="begin"/>
        </w:r>
        <w:r>
          <w:instrText xml:space="preserve"> SEQ </w:instrText>
        </w:r>
        <w:r>
          <w:instrText>图</w:instrText>
        </w:r>
        <w:r>
          <w:instrText xml:space="preserve">3- \* ARABIC </w:instrText>
        </w:r>
      </w:ins>
      <w:r>
        <w:fldChar w:fldCharType="separate"/>
      </w:r>
      <w:ins w:id="1880" w:author="微软用户" w:date="2014-07-21T17:03:00Z">
        <w:r w:rsidR="003202FC">
          <w:rPr>
            <w:noProof/>
          </w:rPr>
          <w:t>76</w:t>
        </w:r>
      </w:ins>
      <w:ins w:id="1881" w:author="微软用户" w:date="2014-07-21T16:47:00Z">
        <w:r>
          <w:fldChar w:fldCharType="end"/>
        </w:r>
      </w:ins>
      <w:bookmarkEnd w:id="1878"/>
      <w:ins w:id="1882" w:author="微软用户" w:date="2014-07-21T11:57:00Z">
        <w:r w:rsidR="00F93C6C">
          <w:rPr>
            <w:rFonts w:ascii="黑体" w:hAnsi="Times New Roman" w:hint="eastAsia"/>
            <w:sz w:val="21"/>
            <w:szCs w:val="21"/>
          </w:rPr>
          <w:t>行调批准请点页面</w:t>
        </w:r>
      </w:ins>
    </w:p>
    <w:p w:rsidR="00F93C6C" w:rsidRDefault="00F93C6C" w:rsidP="00F93C6C">
      <w:pPr>
        <w:pStyle w:val="3"/>
        <w:tabs>
          <w:tab w:val="left" w:pos="432"/>
          <w:tab w:val="left" w:pos="720"/>
        </w:tabs>
        <w:rPr>
          <w:ins w:id="1883" w:author="微软用户" w:date="2014-07-21T11:57:00Z"/>
          <w:rFonts w:eastAsia="宋体"/>
        </w:rPr>
      </w:pPr>
      <w:bookmarkStart w:id="1884" w:name="_Toc390258997"/>
      <w:bookmarkStart w:id="1885" w:name="_Toc393727867"/>
      <w:ins w:id="1886" w:author="微软用户" w:date="2014-07-21T11:57:00Z">
        <w:r>
          <w:rPr>
            <w:rFonts w:eastAsia="宋体" w:hint="eastAsia"/>
          </w:rPr>
          <w:t>批准销点</w:t>
        </w:r>
        <w:bookmarkEnd w:id="1884"/>
        <w:bookmarkEnd w:id="1885"/>
      </w:ins>
    </w:p>
    <w:p w:rsidR="00F93C6C" w:rsidRDefault="00F93C6C" w:rsidP="00F93C6C">
      <w:pPr>
        <w:pStyle w:val="ab"/>
        <w:ind w:firstLine="508"/>
        <w:rPr>
          <w:ins w:id="1887" w:author="微软用户" w:date="2014-07-21T11:57:00Z"/>
        </w:rPr>
      </w:pPr>
      <w:ins w:id="1888" w:author="微软用户" w:date="2014-07-21T11:57:00Z">
        <w:r>
          <w:rPr>
            <w:rFonts w:hint="eastAsia"/>
          </w:rPr>
          <w:t>行调收到车站的销点申请后，点击</w:t>
        </w:r>
        <w:r>
          <w:rPr>
            <w:rFonts w:hint="eastAsia"/>
          </w:rPr>
          <w:t xml:space="preserve"> </w:t>
        </w:r>
        <w:r>
          <w:rPr>
            <w:rFonts w:hint="eastAsia"/>
          </w:rPr>
          <w:t>“操作”按钮，进入批准销点子页面。核实销点信息无误后，点击“批准销点”按钮。如</w:t>
        </w:r>
      </w:ins>
      <w:ins w:id="1889" w:author="微软用户" w:date="2014-07-21T16:48:00Z">
        <w:r w:rsidR="00AC3E54">
          <w:fldChar w:fldCharType="begin"/>
        </w:r>
        <w:r w:rsidR="00AC3E54">
          <w:instrText xml:space="preserve"> </w:instrText>
        </w:r>
        <w:r w:rsidR="00AC3E54">
          <w:rPr>
            <w:rFonts w:hint="eastAsia"/>
          </w:rPr>
          <w:instrText>REF _Ref393724665 \h</w:instrText>
        </w:r>
        <w:r w:rsidR="00AC3E54">
          <w:instrText xml:space="preserve"> </w:instrText>
        </w:r>
      </w:ins>
      <w:r w:rsidR="00AC3E54">
        <w:fldChar w:fldCharType="separate"/>
      </w:r>
      <w:ins w:id="1890" w:author="微软用户" w:date="2014-07-21T16:48:00Z">
        <w:r w:rsidR="00AC3E54">
          <w:t>图</w:t>
        </w:r>
        <w:r w:rsidR="00AC3E54">
          <w:t xml:space="preserve">3- </w:t>
        </w:r>
        <w:r w:rsidR="00AC3E54">
          <w:rPr>
            <w:noProof/>
          </w:rPr>
          <w:t>77</w:t>
        </w:r>
        <w:r w:rsidR="00AC3E54">
          <w:fldChar w:fldCharType="end"/>
        </w:r>
      </w:ins>
      <w:ins w:id="1891" w:author="微软用户" w:date="2014-07-21T11:57:00Z">
        <w:r>
          <w:rPr>
            <w:rFonts w:hint="eastAsia"/>
          </w:rPr>
          <w:t>所示。</w:t>
        </w:r>
      </w:ins>
    </w:p>
    <w:p w:rsidR="00F93C6C" w:rsidRPr="00AC3E54" w:rsidRDefault="005566B1">
      <w:pPr>
        <w:autoSpaceDN w:val="0"/>
        <w:spacing w:beforeAutospacing="1" w:afterAutospacing="1"/>
        <w:rPr>
          <w:ins w:id="1892" w:author="微软用户" w:date="2014-07-21T11:57:00Z"/>
          <w:rFonts w:ascii="宋体" w:hAnsi="宋体"/>
          <w:sz w:val="24"/>
          <w:rPrChange w:id="1893" w:author="微软用户" w:date="2014-07-21T16:48:00Z">
            <w:rPr>
              <w:ins w:id="1894" w:author="微软用户" w:date="2014-07-21T11:57:00Z"/>
            </w:rPr>
          </w:rPrChange>
        </w:rPr>
        <w:pPrChange w:id="1895" w:author="微软用户" w:date="2014-07-21T16:48:00Z">
          <w:pPr/>
        </w:pPrChange>
      </w:pPr>
      <w:ins w:id="1896" w:author="微软用户" w:date="2014-07-21T11:57:00Z">
        <w:r>
          <w:rPr>
            <w:rFonts w:ascii="宋体" w:hAnsi="宋体"/>
            <w:noProof/>
            <w:sz w:val="24"/>
            <w:rPrChange w:id="1897">
              <w:rPr>
                <w:noProof/>
                <w:color w:val="0000FF"/>
                <w:u w:val="single"/>
              </w:rPr>
            </w:rPrChange>
          </w:rPr>
          <w:drawing>
            <wp:inline distT="0" distB="0" distL="0" distR="0">
              <wp:extent cx="5455920" cy="2697480"/>
              <wp:effectExtent l="19050" t="0" r="0" b="0"/>
              <wp:docPr id="179"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pic:cNvPicPr>
                        <a:picLocks noChangeAspect="1" noChangeArrowheads="1"/>
                      </pic:cNvPicPr>
                    </pic:nvPicPr>
                    <pic:blipFill>
                      <a:blip r:embed="rId126" cstate="print"/>
                      <a:srcRect/>
                      <a:stretch>
                        <a:fillRect/>
                      </a:stretch>
                    </pic:blipFill>
                    <pic:spPr bwMode="auto">
                      <a:xfrm>
                        <a:off x="0" y="0"/>
                        <a:ext cx="5455920" cy="2697480"/>
                      </a:xfrm>
                      <a:prstGeom prst="rect">
                        <a:avLst/>
                      </a:prstGeom>
                      <a:noFill/>
                      <a:ln w="9525">
                        <a:noFill/>
                        <a:miter lim="800000"/>
                        <a:headEnd/>
                        <a:tailEnd/>
                      </a:ln>
                    </pic:spPr>
                  </pic:pic>
                </a:graphicData>
              </a:graphic>
            </wp:inline>
          </w:drawing>
        </w:r>
      </w:ins>
    </w:p>
    <w:p w:rsidR="00F93C6C" w:rsidRDefault="00AC3E54">
      <w:pPr>
        <w:pStyle w:val="af8"/>
        <w:jc w:val="center"/>
        <w:rPr>
          <w:ins w:id="1898" w:author="微软用户" w:date="2014-07-21T14:55:00Z"/>
          <w:rFonts w:ascii="黑体" w:hAnsi="Times New Roman"/>
          <w:sz w:val="21"/>
          <w:szCs w:val="21"/>
        </w:rPr>
        <w:pPrChange w:id="1899" w:author="微软用户" w:date="2014-07-21T17:10:00Z">
          <w:pPr>
            <w:pStyle w:val="af7"/>
            <w:spacing w:after="350"/>
          </w:pPr>
        </w:pPrChange>
      </w:pPr>
      <w:bookmarkStart w:id="1900" w:name="_Ref393724665"/>
      <w:ins w:id="1901" w:author="微软用户" w:date="2014-07-21T16:48:00Z">
        <w:r>
          <w:t>图</w:t>
        </w:r>
        <w:r>
          <w:t xml:space="preserve">3- </w:t>
        </w:r>
        <w:r>
          <w:fldChar w:fldCharType="begin"/>
        </w:r>
        <w:r>
          <w:instrText xml:space="preserve"> SEQ </w:instrText>
        </w:r>
        <w:r>
          <w:instrText>图</w:instrText>
        </w:r>
        <w:r>
          <w:instrText xml:space="preserve">3- \* ARABIC </w:instrText>
        </w:r>
      </w:ins>
      <w:r>
        <w:fldChar w:fldCharType="separate"/>
      </w:r>
      <w:ins w:id="1902" w:author="微软用户" w:date="2014-07-21T17:03:00Z">
        <w:r w:rsidR="003202FC">
          <w:rPr>
            <w:noProof/>
          </w:rPr>
          <w:t>77</w:t>
        </w:r>
      </w:ins>
      <w:ins w:id="1903" w:author="微软用户" w:date="2014-07-21T16:48:00Z">
        <w:r>
          <w:fldChar w:fldCharType="end"/>
        </w:r>
      </w:ins>
      <w:bookmarkEnd w:id="1900"/>
      <w:ins w:id="1904" w:author="微软用户" w:date="2014-07-21T11:57:00Z">
        <w:r w:rsidR="00F93C6C">
          <w:rPr>
            <w:rFonts w:ascii="黑体" w:hAnsi="Times New Roman" w:hint="eastAsia"/>
            <w:sz w:val="21"/>
            <w:szCs w:val="21"/>
          </w:rPr>
          <w:t>行调批准销点页面</w:t>
        </w:r>
      </w:ins>
    </w:p>
    <w:p w:rsidR="00A466C1" w:rsidRDefault="00A466C1">
      <w:pPr>
        <w:pStyle w:val="2"/>
        <w:rPr>
          <w:ins w:id="1905" w:author="微软用户" w:date="2014-07-21T14:57:00Z"/>
        </w:rPr>
        <w:pPrChange w:id="1906" w:author="微软用户" w:date="2014-07-21T14:55:00Z">
          <w:pPr>
            <w:pStyle w:val="af7"/>
            <w:spacing w:after="350"/>
          </w:pPr>
        </w:pPrChange>
      </w:pPr>
      <w:bookmarkStart w:id="1907" w:name="_Toc393727868"/>
      <w:ins w:id="1908" w:author="微软用户" w:date="2014-07-21T14:57:00Z">
        <w:r>
          <w:rPr>
            <w:rFonts w:hint="eastAsia"/>
          </w:rPr>
          <w:t>车厂施工请销点</w:t>
        </w:r>
        <w:bookmarkEnd w:id="1907"/>
      </w:ins>
    </w:p>
    <w:p w:rsidR="00F1792F" w:rsidRDefault="00937D95">
      <w:pPr>
        <w:rPr>
          <w:ins w:id="1909" w:author="微软用户" w:date="2014-07-21T15:23:00Z"/>
          <w:sz w:val="24"/>
          <w:szCs w:val="24"/>
        </w:rPr>
        <w:pPrChange w:id="1910" w:author="微软用户" w:date="2014-07-21T14:57:00Z">
          <w:pPr>
            <w:pStyle w:val="af7"/>
            <w:spacing w:after="350"/>
          </w:pPr>
        </w:pPrChange>
      </w:pPr>
      <w:ins w:id="1911" w:author="微软用户" w:date="2014-07-21T15:09:00Z">
        <w:r w:rsidRPr="00F1792F">
          <w:rPr>
            <w:sz w:val="24"/>
            <w:szCs w:val="24"/>
            <w:rPrChange w:id="1912" w:author="微软用户" w:date="2014-07-21T15:22:00Z">
              <w:rPr/>
            </w:rPrChange>
          </w:rPr>
          <w:t>B</w:t>
        </w:r>
        <w:r w:rsidRPr="00F1792F">
          <w:rPr>
            <w:rFonts w:hint="eastAsia"/>
            <w:sz w:val="24"/>
            <w:szCs w:val="24"/>
            <w:rPrChange w:id="1913" w:author="微软用户" w:date="2014-07-21T15:22:00Z">
              <w:rPr>
                <w:rFonts w:hint="eastAsia"/>
              </w:rPr>
            </w:rPrChange>
          </w:rPr>
          <w:t>类计划可以选择请点地点为车厂，</w:t>
        </w:r>
      </w:ins>
      <w:ins w:id="1914" w:author="微软用户" w:date="2014-07-21T15:23:00Z">
        <w:r w:rsidR="00F1792F">
          <w:rPr>
            <w:rFonts w:hint="eastAsia"/>
            <w:sz w:val="24"/>
            <w:szCs w:val="24"/>
          </w:rPr>
          <w:t>具体流程如</w:t>
        </w:r>
      </w:ins>
      <w:ins w:id="1915" w:author="微软用户" w:date="2014-07-21T16:49:00Z">
        <w:r w:rsidR="00AC3E54">
          <w:rPr>
            <w:sz w:val="24"/>
            <w:szCs w:val="24"/>
          </w:rPr>
          <w:fldChar w:fldCharType="begin"/>
        </w:r>
        <w:r w:rsidR="00AC3E54">
          <w:rPr>
            <w:sz w:val="24"/>
            <w:szCs w:val="24"/>
          </w:rPr>
          <w:instrText xml:space="preserve"> </w:instrText>
        </w:r>
        <w:r w:rsidR="00AC3E54">
          <w:rPr>
            <w:rFonts w:hint="eastAsia"/>
            <w:sz w:val="24"/>
            <w:szCs w:val="24"/>
          </w:rPr>
          <w:instrText>REF _Ref393724695 \h</w:instrText>
        </w:r>
        <w:r w:rsidR="00AC3E54">
          <w:rPr>
            <w:sz w:val="24"/>
            <w:szCs w:val="24"/>
          </w:rPr>
          <w:instrText xml:space="preserve"> </w:instrText>
        </w:r>
      </w:ins>
      <w:r w:rsidR="00AC3E54">
        <w:rPr>
          <w:sz w:val="24"/>
          <w:szCs w:val="24"/>
        </w:rPr>
      </w:r>
      <w:r w:rsidR="00AC3E54">
        <w:rPr>
          <w:sz w:val="24"/>
          <w:szCs w:val="24"/>
        </w:rPr>
        <w:fldChar w:fldCharType="separate"/>
      </w:r>
      <w:ins w:id="1916" w:author="微软用户" w:date="2014-07-21T16:49:00Z">
        <w:r w:rsidR="00AC3E54">
          <w:rPr>
            <w:rFonts w:hint="eastAsia"/>
          </w:rPr>
          <w:t>图</w:t>
        </w:r>
        <w:r w:rsidR="00AC3E54">
          <w:rPr>
            <w:rFonts w:hint="eastAsia"/>
          </w:rPr>
          <w:t xml:space="preserve">3- </w:t>
        </w:r>
        <w:r w:rsidR="00AC3E54">
          <w:rPr>
            <w:noProof/>
          </w:rPr>
          <w:t>78</w:t>
        </w:r>
        <w:r w:rsidR="00AC3E54">
          <w:rPr>
            <w:sz w:val="24"/>
            <w:szCs w:val="24"/>
          </w:rPr>
          <w:fldChar w:fldCharType="end"/>
        </w:r>
      </w:ins>
      <w:ins w:id="1917" w:author="微软用户" w:date="2014-07-21T15:23:00Z">
        <w:r w:rsidR="00F1792F">
          <w:rPr>
            <w:rFonts w:hint="eastAsia"/>
            <w:sz w:val="24"/>
            <w:szCs w:val="24"/>
          </w:rPr>
          <w:t>：</w:t>
        </w:r>
      </w:ins>
    </w:p>
    <w:p w:rsidR="00A466C1" w:rsidRDefault="000422EF">
      <w:pPr>
        <w:jc w:val="center"/>
        <w:rPr>
          <w:ins w:id="1918" w:author="微软用户" w:date="2014-07-21T16:49:00Z"/>
          <w:sz w:val="24"/>
          <w:szCs w:val="24"/>
        </w:rPr>
        <w:pPrChange w:id="1919" w:author="微软用户" w:date="2014-07-21T17:10:00Z">
          <w:pPr>
            <w:pStyle w:val="af7"/>
            <w:spacing w:after="350"/>
          </w:pPr>
        </w:pPrChange>
      </w:pPr>
      <w:ins w:id="1920" w:author="微软用户" w:date="2014-07-21T17:39:00Z">
        <w:r>
          <w:rPr>
            <w:noProof/>
            <w:sz w:val="24"/>
            <w:szCs w:val="24"/>
          </w:rPr>
          <w:lastRenderedPageBreak/>
          <w:drawing>
            <wp:inline distT="0" distB="0" distL="0" distR="0">
              <wp:extent cx="5059045" cy="6483985"/>
              <wp:effectExtent l="0" t="0" r="0" b="0"/>
              <wp:docPr id="133" name="图片 133" descr="C:\Users\Administrato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5.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59045" cy="6483985"/>
                      </a:xfrm>
                      <a:prstGeom prst="rect">
                        <a:avLst/>
                      </a:prstGeom>
                      <a:noFill/>
                      <a:ln>
                        <a:noFill/>
                      </a:ln>
                    </pic:spPr>
                  </pic:pic>
                </a:graphicData>
              </a:graphic>
            </wp:inline>
          </w:drawing>
        </w:r>
      </w:ins>
    </w:p>
    <w:p w:rsidR="00AC3E54" w:rsidRPr="00F1792F" w:rsidRDefault="00AC3E54">
      <w:pPr>
        <w:pStyle w:val="af8"/>
        <w:jc w:val="center"/>
        <w:rPr>
          <w:ins w:id="1921" w:author="微软用户" w:date="2014-07-21T15:09:00Z"/>
          <w:sz w:val="24"/>
          <w:szCs w:val="24"/>
          <w:rPrChange w:id="1922" w:author="微软用户" w:date="2014-07-21T15:22:00Z">
            <w:rPr>
              <w:ins w:id="1923" w:author="微软用户" w:date="2014-07-21T15:09:00Z"/>
            </w:rPr>
          </w:rPrChange>
        </w:rPr>
        <w:pPrChange w:id="1924" w:author="微软用户" w:date="2014-07-21T17:10:00Z">
          <w:pPr>
            <w:pStyle w:val="af7"/>
            <w:spacing w:after="350"/>
          </w:pPr>
        </w:pPrChange>
      </w:pPr>
      <w:bookmarkStart w:id="1925" w:name="_Ref393724695"/>
      <w:ins w:id="1926" w:author="微软用户" w:date="2014-07-21T16:49: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927" w:author="微软用户" w:date="2014-07-21T17:03:00Z">
        <w:r w:rsidR="003202FC">
          <w:rPr>
            <w:noProof/>
          </w:rPr>
          <w:t>78</w:t>
        </w:r>
      </w:ins>
      <w:ins w:id="1928" w:author="微软用户" w:date="2014-07-21T16:49:00Z">
        <w:r>
          <w:fldChar w:fldCharType="end"/>
        </w:r>
        <w:bookmarkEnd w:id="1925"/>
        <w:r>
          <w:rPr>
            <w:rFonts w:hint="eastAsia"/>
          </w:rPr>
          <w:t>车厂请销点流程图</w:t>
        </w:r>
      </w:ins>
    </w:p>
    <w:p w:rsidR="00937D95" w:rsidRDefault="00937D95">
      <w:pPr>
        <w:pStyle w:val="3"/>
        <w:rPr>
          <w:ins w:id="1929" w:author="微软用户" w:date="2014-07-21T15:09:00Z"/>
          <w:rFonts w:ascii="宋体" w:eastAsia="宋体" w:hAnsi="宋体" w:cs="宋体"/>
        </w:rPr>
        <w:pPrChange w:id="1930" w:author="微软用户" w:date="2014-07-21T15:09:00Z">
          <w:pPr>
            <w:pStyle w:val="af7"/>
            <w:spacing w:after="350"/>
          </w:pPr>
        </w:pPrChange>
      </w:pPr>
      <w:bookmarkStart w:id="1931" w:name="_Toc393727869"/>
      <w:ins w:id="1932" w:author="微软用户" w:date="2014-07-21T15:09:00Z">
        <w:r>
          <w:rPr>
            <w:rFonts w:ascii="宋体" w:eastAsia="宋体" w:hAnsi="宋体" w:cs="宋体" w:hint="eastAsia"/>
          </w:rPr>
          <w:t>施工登记</w:t>
        </w:r>
        <w:bookmarkEnd w:id="1931"/>
      </w:ins>
    </w:p>
    <w:p w:rsidR="00937D95" w:rsidRDefault="00937D95" w:rsidP="00937D95">
      <w:pPr>
        <w:pStyle w:val="ab"/>
        <w:ind w:firstLine="508"/>
        <w:rPr>
          <w:ins w:id="1933" w:author="微软用户" w:date="2014-07-21T15:17:00Z"/>
        </w:rPr>
      </w:pPr>
      <w:ins w:id="1934" w:author="微软用户" w:date="2014-07-21T15:12:00Z">
        <w:r>
          <w:rPr>
            <w:rFonts w:hint="eastAsia"/>
          </w:rPr>
          <w:t>在施工请销点列表，点击“操作”，进入厂调</w:t>
        </w:r>
      </w:ins>
      <w:ins w:id="1935" w:author="微软用户" w:date="2014-07-21T15:13:00Z">
        <w:r>
          <w:rPr>
            <w:rFonts w:hint="eastAsia"/>
          </w:rPr>
          <w:t>请销点页面</w:t>
        </w:r>
      </w:ins>
      <w:ins w:id="1936" w:author="微软用户" w:date="2014-07-21T15:16:00Z">
        <w:r>
          <w:rPr>
            <w:rFonts w:hint="eastAsia"/>
          </w:rPr>
          <w:t>。施工登记页面显示了施工作业所包含的部分信息，包括</w:t>
        </w:r>
      </w:ins>
      <w:ins w:id="1937" w:author="微软用户" w:date="2014-07-21T15:17:00Z">
        <w:r>
          <w:rPr>
            <w:rFonts w:hint="eastAsia"/>
          </w:rPr>
          <w:t>作业代码、作业部门、作业区域、作业内容、供电</w:t>
        </w:r>
      </w:ins>
      <w:ins w:id="1938" w:author="微软用户" w:date="2014-07-21T15:18:00Z">
        <w:r>
          <w:rPr>
            <w:rFonts w:hint="eastAsia"/>
          </w:rPr>
          <w:t>安排、防护措施、配合部门、施工负责人（及其联系方式）</w:t>
        </w:r>
      </w:ins>
      <w:ins w:id="1939" w:author="微软用户" w:date="2014-07-21T15:16:00Z">
        <w:r>
          <w:rPr>
            <w:rFonts w:hint="eastAsia"/>
          </w:rPr>
          <w:t>等。</w:t>
        </w:r>
      </w:ins>
      <w:ins w:id="1940" w:author="微软用户" w:date="2014-07-21T15:48:00Z">
        <w:r w:rsidR="00B93C70">
          <w:rPr>
            <w:rFonts w:hint="eastAsia"/>
          </w:rPr>
          <w:t>车厂调度员</w:t>
        </w:r>
      </w:ins>
      <w:ins w:id="1941" w:author="微软用户" w:date="2014-07-21T15:16:00Z">
        <w:r>
          <w:rPr>
            <w:rFonts w:hint="eastAsia"/>
          </w:rPr>
          <w:t>需对这些信息进行逐项核实</w:t>
        </w:r>
        <w:r w:rsidR="00B93C70">
          <w:rPr>
            <w:rFonts w:hint="eastAsia"/>
          </w:rPr>
          <w:t>。若施工人数或大中型工器具与施工计</w:t>
        </w:r>
        <w:r w:rsidR="00B93C70">
          <w:rPr>
            <w:rFonts w:hint="eastAsia"/>
          </w:rPr>
          <w:lastRenderedPageBreak/>
          <w:t>划中填报的内容不符，</w:t>
        </w:r>
      </w:ins>
      <w:ins w:id="1942" w:author="微软用户" w:date="2014-07-21T15:48:00Z">
        <w:r w:rsidR="00B93C70">
          <w:rPr>
            <w:rFonts w:hint="eastAsia"/>
          </w:rPr>
          <w:t>车厂调度员</w:t>
        </w:r>
      </w:ins>
      <w:ins w:id="1943" w:author="微软用户" w:date="2014-07-21T15:16:00Z">
        <w:r w:rsidR="00AC3E54">
          <w:rPr>
            <w:rFonts w:hint="eastAsia"/>
          </w:rPr>
          <w:t>根据实际情况判断是否同意请点</w:t>
        </w:r>
      </w:ins>
      <w:ins w:id="1944" w:author="微软用户" w:date="2014-07-21T16:49:00Z">
        <w:r w:rsidR="00AC3E54">
          <w:rPr>
            <w:rFonts w:hint="eastAsia"/>
          </w:rPr>
          <w:t>。如</w:t>
        </w:r>
      </w:ins>
      <w:ins w:id="1945" w:author="微软用户" w:date="2014-07-21T16:50:00Z">
        <w:r w:rsidR="00AC3E54">
          <w:fldChar w:fldCharType="begin"/>
        </w:r>
        <w:r w:rsidR="00AC3E54">
          <w:instrText xml:space="preserve"> </w:instrText>
        </w:r>
        <w:r w:rsidR="00AC3E54">
          <w:rPr>
            <w:rFonts w:hint="eastAsia"/>
          </w:rPr>
          <w:instrText>REF _Ref393724732 \h</w:instrText>
        </w:r>
        <w:r w:rsidR="00AC3E54">
          <w:instrText xml:space="preserve"> </w:instrText>
        </w:r>
      </w:ins>
      <w:r w:rsidR="00AC3E54">
        <w:fldChar w:fldCharType="separate"/>
      </w:r>
      <w:ins w:id="1946" w:author="微软用户" w:date="2014-07-21T16:50:00Z">
        <w:r w:rsidR="00AC3E54">
          <w:rPr>
            <w:rFonts w:hint="eastAsia"/>
          </w:rPr>
          <w:t>图</w:t>
        </w:r>
        <w:r w:rsidR="00AC3E54">
          <w:rPr>
            <w:rFonts w:hint="eastAsia"/>
          </w:rPr>
          <w:t xml:space="preserve">3- </w:t>
        </w:r>
        <w:r w:rsidR="00AC3E54">
          <w:rPr>
            <w:noProof/>
          </w:rPr>
          <w:t>79</w:t>
        </w:r>
        <w:r w:rsidR="00AC3E54">
          <w:fldChar w:fldCharType="end"/>
        </w:r>
      </w:ins>
      <w:ins w:id="1947" w:author="微软用户" w:date="2014-07-21T16:49:00Z">
        <w:r w:rsidR="00AC3E54">
          <w:rPr>
            <w:rFonts w:hint="eastAsia"/>
          </w:rPr>
          <w:t>所示</w:t>
        </w:r>
        <w:r w:rsidR="00AC3E54">
          <w:rPr>
            <w:rFonts w:hint="eastAsia"/>
          </w:rPr>
          <w:t>:</w:t>
        </w:r>
      </w:ins>
    </w:p>
    <w:p w:rsidR="00F1792F" w:rsidRDefault="00F1792F">
      <w:pPr>
        <w:autoSpaceDN w:val="0"/>
        <w:spacing w:beforeAutospacing="1" w:afterAutospacing="1"/>
        <w:rPr>
          <w:ins w:id="1948" w:author="微软用户" w:date="2014-07-21T16:49:00Z"/>
        </w:rPr>
        <w:pPrChange w:id="1949" w:author="微软用户" w:date="2014-07-21T15:20:00Z">
          <w:pPr>
            <w:jc w:val="center"/>
          </w:pPr>
        </w:pPrChange>
      </w:pPr>
      <w:ins w:id="1950" w:author="微软用户" w:date="2014-07-21T15:20:00Z">
        <w:r>
          <w:rPr>
            <w:noProof/>
          </w:rPr>
          <w:drawing>
            <wp:inline distT="0" distB="0" distL="0" distR="0">
              <wp:extent cx="5400040" cy="2098385"/>
              <wp:effectExtent l="19050" t="0" r="0" b="0"/>
              <wp:docPr id="14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cstate="print"/>
                      <a:srcRect/>
                      <a:stretch>
                        <a:fillRect/>
                      </a:stretch>
                    </pic:blipFill>
                    <pic:spPr bwMode="auto">
                      <a:xfrm>
                        <a:off x="0" y="0"/>
                        <a:ext cx="5400040" cy="2098385"/>
                      </a:xfrm>
                      <a:prstGeom prst="rect">
                        <a:avLst/>
                      </a:prstGeom>
                      <a:noFill/>
                      <a:ln w="9525">
                        <a:noFill/>
                        <a:miter lim="800000"/>
                        <a:headEnd/>
                        <a:tailEnd/>
                      </a:ln>
                    </pic:spPr>
                  </pic:pic>
                </a:graphicData>
              </a:graphic>
            </wp:inline>
          </w:drawing>
        </w:r>
      </w:ins>
    </w:p>
    <w:p w:rsidR="00AC3E54" w:rsidRPr="00F1792F" w:rsidRDefault="00AC3E54">
      <w:pPr>
        <w:pStyle w:val="af8"/>
        <w:jc w:val="center"/>
        <w:rPr>
          <w:ins w:id="1951" w:author="微软用户" w:date="2014-07-21T15:20:00Z"/>
          <w:rFonts w:ascii="Times New Roman" w:eastAsia="宋体"/>
          <w:rPrChange w:id="1952" w:author="微软用户" w:date="2014-07-21T15:20:00Z">
            <w:rPr>
              <w:ins w:id="1953" w:author="微软用户" w:date="2014-07-21T15:20:00Z"/>
              <w:rFonts w:ascii="黑体" w:eastAsia="黑体"/>
              <w:szCs w:val="21"/>
            </w:rPr>
          </w:rPrChange>
        </w:rPr>
        <w:pPrChange w:id="1954" w:author="微软用户" w:date="2014-07-21T17:11:00Z">
          <w:pPr>
            <w:jc w:val="center"/>
          </w:pPr>
        </w:pPrChange>
      </w:pPr>
      <w:bookmarkStart w:id="1955" w:name="_Ref393724732"/>
      <w:ins w:id="1956" w:author="微软用户" w:date="2014-07-21T16:49: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1957" w:author="微软用户" w:date="2014-07-21T17:03:00Z">
        <w:r w:rsidR="003202FC">
          <w:rPr>
            <w:noProof/>
          </w:rPr>
          <w:t>79</w:t>
        </w:r>
      </w:ins>
      <w:ins w:id="1958" w:author="微软用户" w:date="2014-07-21T16:49:00Z">
        <w:r>
          <w:fldChar w:fldCharType="end"/>
        </w:r>
        <w:bookmarkEnd w:id="1955"/>
        <w:r>
          <w:rPr>
            <w:rFonts w:hint="eastAsia"/>
          </w:rPr>
          <w:t>施工登记页面</w:t>
        </w:r>
      </w:ins>
    </w:p>
    <w:p w:rsidR="00937D95" w:rsidRDefault="00F1792F">
      <w:pPr>
        <w:pStyle w:val="3"/>
        <w:rPr>
          <w:ins w:id="1959" w:author="微软用户" w:date="2014-07-21T15:21:00Z"/>
          <w:rFonts w:eastAsiaTheme="minorEastAsia"/>
        </w:rPr>
        <w:pPrChange w:id="1960" w:author="微软用户" w:date="2014-07-21T15:20:00Z">
          <w:pPr>
            <w:pStyle w:val="ab"/>
            <w:ind w:firstLine="508"/>
          </w:pPr>
        </w:pPrChange>
      </w:pPr>
      <w:bookmarkStart w:id="1961" w:name="_Toc393727870"/>
      <w:ins w:id="1962" w:author="微软用户" w:date="2014-07-21T15:21:00Z">
        <w:r>
          <w:rPr>
            <w:rFonts w:eastAsiaTheme="minorEastAsia" w:hint="eastAsia"/>
          </w:rPr>
          <w:t>施工请点</w:t>
        </w:r>
        <w:bookmarkEnd w:id="1961"/>
      </w:ins>
    </w:p>
    <w:p w:rsidR="00F1792F" w:rsidRDefault="00F1792F" w:rsidP="00F1792F">
      <w:pPr>
        <w:pStyle w:val="ab"/>
        <w:ind w:firstLine="508"/>
        <w:rPr>
          <w:ins w:id="1963" w:author="微软用户" w:date="2014-07-21T15:25:00Z"/>
        </w:rPr>
      </w:pPr>
      <w:ins w:id="1964" w:author="微软用户" w:date="2014-07-21T15:25:00Z">
        <w:r>
          <w:rPr>
            <w:rFonts w:hint="eastAsia"/>
          </w:rPr>
          <w:t>施工登记保存后，进行“施工请点”，如</w:t>
        </w:r>
      </w:ins>
      <w:ins w:id="1965" w:author="微软用户" w:date="2014-07-21T16:50:00Z">
        <w:r w:rsidR="00AC3E54">
          <w:fldChar w:fldCharType="begin"/>
        </w:r>
        <w:r w:rsidR="00AC3E54">
          <w:instrText xml:space="preserve"> </w:instrText>
        </w:r>
        <w:r w:rsidR="00AC3E54">
          <w:rPr>
            <w:rFonts w:hint="eastAsia"/>
          </w:rPr>
          <w:instrText>REF _Ref393724746 \h</w:instrText>
        </w:r>
        <w:r w:rsidR="00AC3E54">
          <w:instrText xml:space="preserve"> </w:instrText>
        </w:r>
      </w:ins>
      <w:r w:rsidR="00AC3E54">
        <w:fldChar w:fldCharType="separate"/>
      </w:r>
      <w:ins w:id="1966" w:author="微软用户" w:date="2014-07-21T16:50:00Z">
        <w:r w:rsidR="00AC3E54">
          <w:t>图</w:t>
        </w:r>
        <w:r w:rsidR="00AC3E54">
          <w:t xml:space="preserve">3- </w:t>
        </w:r>
        <w:r w:rsidR="00AC3E54">
          <w:rPr>
            <w:noProof/>
          </w:rPr>
          <w:t>80</w:t>
        </w:r>
        <w:r w:rsidR="00AC3E54">
          <w:fldChar w:fldCharType="end"/>
        </w:r>
      </w:ins>
      <w:ins w:id="1967" w:author="微软用户" w:date="2014-07-21T15:25:00Z">
        <w:r>
          <w:rPr>
            <w:rFonts w:hint="eastAsia"/>
          </w:rPr>
          <w:t>所示。</w:t>
        </w:r>
      </w:ins>
    </w:p>
    <w:p w:rsidR="00F1792F" w:rsidRDefault="00F1792F" w:rsidP="00F1792F">
      <w:pPr>
        <w:pStyle w:val="ab"/>
        <w:ind w:firstLine="508"/>
        <w:rPr>
          <w:ins w:id="1968" w:author="微软用户" w:date="2014-07-21T15:25:00Z"/>
        </w:rPr>
      </w:pPr>
      <w:ins w:id="1969" w:author="微软用户" w:date="2014-07-21T15:25:00Z">
        <w:r>
          <w:rPr>
            <w:rFonts w:hint="eastAsia"/>
          </w:rPr>
          <w:t>执行请点操作后，需等待</w:t>
        </w:r>
      </w:ins>
      <w:ins w:id="1970" w:author="微软用户" w:date="2014-07-21T15:26:00Z">
        <w:r>
          <w:rPr>
            <w:rFonts w:hint="eastAsia"/>
          </w:rPr>
          <w:t>值班主任</w:t>
        </w:r>
      </w:ins>
      <w:ins w:id="1971" w:author="微软用户" w:date="2014-07-21T15:25:00Z">
        <w:r>
          <w:rPr>
            <w:rFonts w:hint="eastAsia"/>
          </w:rPr>
          <w:t>进行批准操作。</w:t>
        </w:r>
      </w:ins>
    </w:p>
    <w:p w:rsidR="00F1792F" w:rsidRDefault="00F1792F" w:rsidP="00F1792F">
      <w:pPr>
        <w:pStyle w:val="ab"/>
        <w:ind w:firstLine="508"/>
        <w:rPr>
          <w:ins w:id="1972" w:author="微软用户" w:date="2014-07-21T15:25:00Z"/>
        </w:rPr>
      </w:pPr>
      <w:ins w:id="1973" w:author="微软用户" w:date="2014-07-21T15:26:00Z">
        <w:r>
          <w:rPr>
            <w:rFonts w:hint="eastAsia"/>
          </w:rPr>
          <w:t>值班主任</w:t>
        </w:r>
      </w:ins>
      <w:ins w:id="1974" w:author="微软用户" w:date="2014-07-21T15:25:00Z">
        <w:r>
          <w:rPr>
            <w:rFonts w:hint="eastAsia"/>
          </w:rPr>
          <w:t>批准请点后，车站点击“开始施工”按钮执行施工开始操作。</w:t>
        </w:r>
      </w:ins>
      <w:ins w:id="1975" w:author="微软用户" w:date="2014-07-21T15:27:00Z">
        <w:r>
          <w:rPr>
            <w:rFonts w:hint="eastAsia"/>
          </w:rPr>
          <w:t>在施工开始前，系统会自动判断</w:t>
        </w:r>
      </w:ins>
      <w:ins w:id="1976" w:author="微软用户" w:date="2014-07-21T15:28:00Z">
        <w:r>
          <w:rPr>
            <w:rFonts w:hint="eastAsia"/>
          </w:rPr>
          <w:t>施工条件是否符合，如</w:t>
        </w:r>
      </w:ins>
      <w:ins w:id="1977" w:author="微软用户" w:date="2014-07-21T15:27:00Z">
        <w:r>
          <w:rPr>
            <w:rFonts w:hint="eastAsia"/>
          </w:rPr>
          <w:t>接触网施工条件指供电分区是否已送电或停电。当施工条件不符合时，无法进行</w:t>
        </w:r>
      </w:ins>
      <w:ins w:id="1978" w:author="微软用户" w:date="2014-07-21T15:28:00Z">
        <w:r>
          <w:rPr>
            <w:rFonts w:hint="eastAsia"/>
          </w:rPr>
          <w:t>施工</w:t>
        </w:r>
      </w:ins>
      <w:ins w:id="1979" w:author="微软用户" w:date="2014-07-21T15:27:00Z">
        <w:r>
          <w:rPr>
            <w:rFonts w:hint="eastAsia"/>
          </w:rPr>
          <w:t>操作。</w:t>
        </w:r>
      </w:ins>
    </w:p>
    <w:p w:rsidR="00F1792F" w:rsidRDefault="00F1792F" w:rsidP="00F1792F">
      <w:pPr>
        <w:autoSpaceDN w:val="0"/>
        <w:spacing w:beforeAutospacing="1" w:afterAutospacing="1"/>
        <w:rPr>
          <w:ins w:id="1980" w:author="微软用户" w:date="2014-07-21T15:25:00Z"/>
        </w:rPr>
      </w:pPr>
      <w:ins w:id="1981" w:author="微软用户" w:date="2014-07-21T15:26:00Z">
        <w:r>
          <w:rPr>
            <w:noProof/>
          </w:rPr>
          <w:drawing>
            <wp:inline distT="0" distB="0" distL="0" distR="0">
              <wp:extent cx="5400040" cy="700509"/>
              <wp:effectExtent l="19050" t="0" r="0" b="0"/>
              <wp:docPr id="1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9" cstate="print"/>
                      <a:srcRect/>
                      <a:stretch>
                        <a:fillRect/>
                      </a:stretch>
                    </pic:blipFill>
                    <pic:spPr bwMode="auto">
                      <a:xfrm>
                        <a:off x="0" y="0"/>
                        <a:ext cx="5400040" cy="700509"/>
                      </a:xfrm>
                      <a:prstGeom prst="rect">
                        <a:avLst/>
                      </a:prstGeom>
                      <a:noFill/>
                      <a:ln w="9525">
                        <a:noFill/>
                        <a:miter lim="800000"/>
                        <a:headEnd/>
                        <a:tailEnd/>
                      </a:ln>
                    </pic:spPr>
                  </pic:pic>
                </a:graphicData>
              </a:graphic>
            </wp:inline>
          </w:drawing>
        </w:r>
      </w:ins>
    </w:p>
    <w:p w:rsidR="00F1792F" w:rsidRDefault="00AC3E54">
      <w:pPr>
        <w:pStyle w:val="af8"/>
        <w:jc w:val="center"/>
        <w:rPr>
          <w:ins w:id="1982" w:author="微软用户" w:date="2014-07-21T15:25:00Z"/>
          <w:rFonts w:ascii="黑体" w:hAnsi="Times New Roman"/>
          <w:sz w:val="21"/>
          <w:szCs w:val="21"/>
        </w:rPr>
        <w:pPrChange w:id="1983" w:author="微软用户" w:date="2014-07-21T17:11:00Z">
          <w:pPr>
            <w:pStyle w:val="af7"/>
            <w:spacing w:after="350"/>
          </w:pPr>
        </w:pPrChange>
      </w:pPr>
      <w:bookmarkStart w:id="1984" w:name="_Ref393724746"/>
      <w:ins w:id="1985" w:author="微软用户" w:date="2014-07-21T16:50:00Z">
        <w:r>
          <w:t>图</w:t>
        </w:r>
        <w:r>
          <w:t xml:space="preserve">3- </w:t>
        </w:r>
        <w:r>
          <w:fldChar w:fldCharType="begin"/>
        </w:r>
        <w:r>
          <w:instrText xml:space="preserve"> SEQ </w:instrText>
        </w:r>
        <w:r>
          <w:instrText>图</w:instrText>
        </w:r>
        <w:r>
          <w:instrText xml:space="preserve">3- \* ARABIC </w:instrText>
        </w:r>
      </w:ins>
      <w:r>
        <w:fldChar w:fldCharType="separate"/>
      </w:r>
      <w:ins w:id="1986" w:author="微软用户" w:date="2014-07-21T17:03:00Z">
        <w:r w:rsidR="003202FC">
          <w:rPr>
            <w:noProof/>
          </w:rPr>
          <w:t>80</w:t>
        </w:r>
      </w:ins>
      <w:ins w:id="1987" w:author="微软用户" w:date="2014-07-21T16:50:00Z">
        <w:r>
          <w:fldChar w:fldCharType="end"/>
        </w:r>
      </w:ins>
      <w:bookmarkEnd w:id="1984"/>
      <w:ins w:id="1988" w:author="微软用户" w:date="2014-07-21T15:25:00Z">
        <w:r w:rsidR="00F1792F">
          <w:rPr>
            <w:rFonts w:ascii="黑体" w:hAnsi="Times New Roman" w:hint="eastAsia"/>
            <w:sz w:val="21"/>
            <w:szCs w:val="21"/>
          </w:rPr>
          <w:t>施工请点界面</w:t>
        </w:r>
      </w:ins>
    </w:p>
    <w:p w:rsidR="00F1792F" w:rsidRDefault="00F1792F" w:rsidP="00F1792F">
      <w:pPr>
        <w:pStyle w:val="3"/>
        <w:tabs>
          <w:tab w:val="left" w:pos="432"/>
          <w:tab w:val="left" w:pos="720"/>
        </w:tabs>
        <w:rPr>
          <w:ins w:id="1989" w:author="微软用户" w:date="2014-07-21T15:25:00Z"/>
          <w:rFonts w:eastAsia="宋体"/>
        </w:rPr>
      </w:pPr>
      <w:bookmarkStart w:id="1990" w:name="_Toc393727871"/>
      <w:ins w:id="1991" w:author="微软用户" w:date="2014-07-21T15:25:00Z">
        <w:r>
          <w:rPr>
            <w:rFonts w:eastAsia="宋体" w:hint="eastAsia"/>
          </w:rPr>
          <w:t>施工销点</w:t>
        </w:r>
        <w:bookmarkEnd w:id="1990"/>
      </w:ins>
    </w:p>
    <w:p w:rsidR="00F1792F" w:rsidRDefault="00F1792F" w:rsidP="00F1792F">
      <w:pPr>
        <w:pStyle w:val="ab"/>
        <w:ind w:firstLine="508"/>
        <w:rPr>
          <w:ins w:id="1992" w:author="微软用户" w:date="2014-07-21T15:25:00Z"/>
        </w:rPr>
      </w:pPr>
      <w:ins w:id="1993" w:author="微软用户" w:date="2014-07-21T15:25:00Z">
        <w:r>
          <w:rPr>
            <w:rFonts w:hint="eastAsia"/>
          </w:rPr>
          <w:t>当施工结束以后，将进入“施工销点”子页面。如</w:t>
        </w:r>
      </w:ins>
      <w:ins w:id="1994" w:author="微软用户" w:date="2014-07-21T16:50:00Z">
        <w:r w:rsidR="00AC3E54">
          <w:fldChar w:fldCharType="begin"/>
        </w:r>
        <w:r w:rsidR="00AC3E54">
          <w:instrText xml:space="preserve"> </w:instrText>
        </w:r>
        <w:r w:rsidR="00AC3E54">
          <w:rPr>
            <w:rFonts w:hint="eastAsia"/>
          </w:rPr>
          <w:instrText>REF _Ref393724759 \h</w:instrText>
        </w:r>
        <w:r w:rsidR="00AC3E54">
          <w:instrText xml:space="preserve"> </w:instrText>
        </w:r>
      </w:ins>
      <w:r w:rsidR="00AC3E54">
        <w:fldChar w:fldCharType="separate"/>
      </w:r>
      <w:ins w:id="1995" w:author="微软用户" w:date="2014-07-21T16:50:00Z">
        <w:r w:rsidR="00AC3E54">
          <w:t>图</w:t>
        </w:r>
        <w:r w:rsidR="00AC3E54">
          <w:t xml:space="preserve">3- </w:t>
        </w:r>
        <w:r w:rsidR="00AC3E54">
          <w:rPr>
            <w:noProof/>
          </w:rPr>
          <w:t>81</w:t>
        </w:r>
        <w:r w:rsidR="00AC3E54">
          <w:fldChar w:fldCharType="end"/>
        </w:r>
      </w:ins>
      <w:ins w:id="1996" w:author="微软用户" w:date="2014-07-21T15:25:00Z">
        <w:r>
          <w:rPr>
            <w:rFonts w:hint="eastAsia"/>
          </w:rPr>
          <w:t>所示。</w:t>
        </w:r>
      </w:ins>
    </w:p>
    <w:p w:rsidR="00F1792F" w:rsidRDefault="00F1792F" w:rsidP="00F1792F">
      <w:pPr>
        <w:pStyle w:val="ab"/>
        <w:ind w:firstLine="508"/>
        <w:rPr>
          <w:ins w:id="1997" w:author="微软用户" w:date="2014-07-21T15:25:00Z"/>
        </w:rPr>
      </w:pPr>
      <w:ins w:id="1998" w:author="微软用户" w:date="2014-07-21T15:29:00Z">
        <w:r>
          <w:rPr>
            <w:rFonts w:hint="eastAsia"/>
          </w:rPr>
          <w:t>值班主任</w:t>
        </w:r>
      </w:ins>
      <w:ins w:id="1999" w:author="微软用户" w:date="2014-07-21T15:30:00Z">
        <w:r w:rsidR="001D7D61">
          <w:rPr>
            <w:rFonts w:hint="eastAsia"/>
          </w:rPr>
          <w:t>审核</w:t>
        </w:r>
      </w:ins>
      <w:ins w:id="2000" w:author="微软用户" w:date="2014-07-21T15:25:00Z">
        <w:r>
          <w:rPr>
            <w:rFonts w:hint="eastAsia"/>
          </w:rPr>
          <w:t>销点</w:t>
        </w:r>
      </w:ins>
      <w:ins w:id="2001" w:author="微软用户" w:date="2014-07-21T15:30:00Z">
        <w:r w:rsidR="001D7D61">
          <w:rPr>
            <w:rFonts w:hint="eastAsia"/>
          </w:rPr>
          <w:t>后，点击“同意销点”</w:t>
        </w:r>
      </w:ins>
      <w:ins w:id="2002" w:author="微软用户" w:date="2014-07-21T15:25:00Z">
        <w:r>
          <w:rPr>
            <w:rFonts w:hint="eastAsia"/>
          </w:rPr>
          <w:t>，施工完成。</w:t>
        </w:r>
      </w:ins>
    </w:p>
    <w:p w:rsidR="00F1792F" w:rsidRDefault="00F1792F" w:rsidP="00F1792F">
      <w:pPr>
        <w:autoSpaceDN w:val="0"/>
        <w:spacing w:beforeAutospacing="1" w:afterAutospacing="1"/>
        <w:rPr>
          <w:ins w:id="2003" w:author="微软用户" w:date="2014-07-21T15:25:00Z"/>
        </w:rPr>
      </w:pPr>
      <w:ins w:id="2004" w:author="微软用户" w:date="2014-07-21T15:29:00Z">
        <w:r>
          <w:rPr>
            <w:noProof/>
          </w:rPr>
          <w:lastRenderedPageBreak/>
          <w:drawing>
            <wp:inline distT="0" distB="0" distL="0" distR="0">
              <wp:extent cx="5400040" cy="871633"/>
              <wp:effectExtent l="19050" t="0" r="0" b="0"/>
              <wp:docPr id="15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cstate="print"/>
                      <a:srcRect/>
                      <a:stretch>
                        <a:fillRect/>
                      </a:stretch>
                    </pic:blipFill>
                    <pic:spPr bwMode="auto">
                      <a:xfrm>
                        <a:off x="0" y="0"/>
                        <a:ext cx="5400040" cy="871633"/>
                      </a:xfrm>
                      <a:prstGeom prst="rect">
                        <a:avLst/>
                      </a:prstGeom>
                      <a:noFill/>
                      <a:ln w="9525">
                        <a:noFill/>
                        <a:miter lim="800000"/>
                        <a:headEnd/>
                        <a:tailEnd/>
                      </a:ln>
                    </pic:spPr>
                  </pic:pic>
                </a:graphicData>
              </a:graphic>
            </wp:inline>
          </w:drawing>
        </w:r>
      </w:ins>
    </w:p>
    <w:p w:rsidR="00F1792F" w:rsidRDefault="00AC3E54">
      <w:pPr>
        <w:pStyle w:val="af8"/>
        <w:jc w:val="center"/>
        <w:rPr>
          <w:ins w:id="2005" w:author="微软用户" w:date="2014-07-21T15:25:00Z"/>
          <w:rFonts w:ascii="黑体" w:hAnsi="Times New Roman"/>
          <w:sz w:val="21"/>
          <w:szCs w:val="21"/>
        </w:rPr>
        <w:pPrChange w:id="2006" w:author="微软用户" w:date="2014-07-21T17:11:00Z">
          <w:pPr>
            <w:pStyle w:val="af7"/>
            <w:spacing w:after="350"/>
          </w:pPr>
        </w:pPrChange>
      </w:pPr>
      <w:bookmarkStart w:id="2007" w:name="_Ref393724759"/>
      <w:ins w:id="2008" w:author="微软用户" w:date="2014-07-21T16:50:00Z">
        <w:r>
          <w:t>图</w:t>
        </w:r>
        <w:r>
          <w:t xml:space="preserve">3- </w:t>
        </w:r>
        <w:r>
          <w:fldChar w:fldCharType="begin"/>
        </w:r>
        <w:r>
          <w:instrText xml:space="preserve"> SEQ </w:instrText>
        </w:r>
        <w:r>
          <w:instrText>图</w:instrText>
        </w:r>
        <w:r>
          <w:instrText xml:space="preserve">3- \* ARABIC </w:instrText>
        </w:r>
      </w:ins>
      <w:r>
        <w:fldChar w:fldCharType="separate"/>
      </w:r>
      <w:ins w:id="2009" w:author="微软用户" w:date="2014-07-21T17:03:00Z">
        <w:r w:rsidR="003202FC">
          <w:rPr>
            <w:noProof/>
          </w:rPr>
          <w:t>81</w:t>
        </w:r>
      </w:ins>
      <w:ins w:id="2010" w:author="微软用户" w:date="2014-07-21T16:50:00Z">
        <w:r>
          <w:fldChar w:fldCharType="end"/>
        </w:r>
      </w:ins>
      <w:bookmarkEnd w:id="2007"/>
      <w:ins w:id="2011" w:author="微软用户" w:date="2014-07-21T15:25:00Z">
        <w:r w:rsidR="00F1792F">
          <w:rPr>
            <w:rFonts w:ascii="黑体" w:hAnsi="Times New Roman" w:hint="eastAsia"/>
            <w:sz w:val="21"/>
            <w:szCs w:val="21"/>
          </w:rPr>
          <w:t>施工销点页面</w:t>
        </w:r>
      </w:ins>
    </w:p>
    <w:p w:rsidR="00F1792F" w:rsidRDefault="000947BC" w:rsidP="00F1792F">
      <w:pPr>
        <w:pStyle w:val="3"/>
        <w:tabs>
          <w:tab w:val="left" w:pos="432"/>
          <w:tab w:val="left" w:pos="720"/>
        </w:tabs>
        <w:rPr>
          <w:ins w:id="2012" w:author="微软用户" w:date="2014-07-21T15:25:00Z"/>
          <w:rFonts w:eastAsia="宋体"/>
        </w:rPr>
      </w:pPr>
      <w:bookmarkStart w:id="2013" w:name="_Toc393727872"/>
      <w:ins w:id="2014" w:author="微软用户" w:date="2014-07-21T15:30:00Z">
        <w:r>
          <w:rPr>
            <w:rFonts w:eastAsia="宋体" w:hint="eastAsia"/>
          </w:rPr>
          <w:t>值班主任</w:t>
        </w:r>
      </w:ins>
      <w:ins w:id="2015" w:author="微软用户" w:date="2014-07-21T15:25:00Z">
        <w:r w:rsidR="00F1792F">
          <w:rPr>
            <w:rFonts w:eastAsia="宋体" w:hint="eastAsia"/>
          </w:rPr>
          <w:t>请销点</w:t>
        </w:r>
        <w:bookmarkEnd w:id="2013"/>
      </w:ins>
    </w:p>
    <w:p w:rsidR="00F1792F" w:rsidRDefault="00F1792F" w:rsidP="00F1792F">
      <w:pPr>
        <w:pStyle w:val="3"/>
        <w:tabs>
          <w:tab w:val="left" w:pos="432"/>
          <w:tab w:val="left" w:pos="720"/>
        </w:tabs>
        <w:rPr>
          <w:ins w:id="2016" w:author="微软用户" w:date="2014-07-21T15:25:00Z"/>
          <w:rFonts w:eastAsia="宋体"/>
        </w:rPr>
      </w:pPr>
      <w:bookmarkStart w:id="2017" w:name="_Toc393727873"/>
      <w:ins w:id="2018" w:author="微软用户" w:date="2014-07-21T15:25:00Z">
        <w:r>
          <w:rPr>
            <w:rFonts w:eastAsia="宋体" w:hint="eastAsia"/>
          </w:rPr>
          <w:t>批准请点</w:t>
        </w:r>
        <w:bookmarkEnd w:id="2017"/>
      </w:ins>
    </w:p>
    <w:p w:rsidR="00F1792F" w:rsidRDefault="000947BC" w:rsidP="00F1792F">
      <w:pPr>
        <w:pStyle w:val="ab"/>
        <w:ind w:firstLine="508"/>
        <w:rPr>
          <w:ins w:id="2019" w:author="微软用户" w:date="2014-07-21T15:25:00Z"/>
        </w:rPr>
      </w:pPr>
      <w:ins w:id="2020" w:author="微软用户" w:date="2014-07-21T15:30:00Z">
        <w:r>
          <w:rPr>
            <w:rFonts w:hint="eastAsia"/>
          </w:rPr>
          <w:t>值班主任</w:t>
        </w:r>
      </w:ins>
      <w:ins w:id="2021" w:author="微软用户" w:date="2014-07-21T15:25:00Z">
        <w:r w:rsidR="00F1792F">
          <w:rPr>
            <w:rFonts w:hint="eastAsia"/>
          </w:rPr>
          <w:t>收到车站的请点申请后，点击计划尾部的“操作</w:t>
        </w:r>
        <w:r>
          <w:rPr>
            <w:rFonts w:hint="eastAsia"/>
          </w:rPr>
          <w:t>”按钮，将进入批准请点子页面。核实请点信息无误后，点击“</w:t>
        </w:r>
      </w:ins>
      <w:ins w:id="2022" w:author="微软用户" w:date="2014-07-21T15:31:00Z">
        <w:r>
          <w:rPr>
            <w:rFonts w:hint="eastAsia"/>
          </w:rPr>
          <w:t>审核</w:t>
        </w:r>
      </w:ins>
      <w:ins w:id="2023" w:author="微软用户" w:date="2014-07-21T15:25:00Z">
        <w:r w:rsidR="00F1792F">
          <w:rPr>
            <w:rFonts w:hint="eastAsia"/>
          </w:rPr>
          <w:t>”按钮</w:t>
        </w:r>
      </w:ins>
      <w:ins w:id="2024" w:author="微软用户" w:date="2014-07-21T15:31:00Z">
        <w:r>
          <w:rPr>
            <w:rFonts w:hint="eastAsia"/>
          </w:rPr>
          <w:t>，同意请点</w:t>
        </w:r>
      </w:ins>
      <w:ins w:id="2025" w:author="微软用户" w:date="2014-07-21T15:25:00Z">
        <w:r w:rsidR="00F1792F">
          <w:rPr>
            <w:rFonts w:hint="eastAsia"/>
          </w:rPr>
          <w:t>。如</w:t>
        </w:r>
      </w:ins>
      <w:ins w:id="2026" w:author="微软用户" w:date="2014-07-21T16:50:00Z">
        <w:r w:rsidR="00AC3E54">
          <w:fldChar w:fldCharType="begin"/>
        </w:r>
        <w:r w:rsidR="00AC3E54">
          <w:instrText xml:space="preserve"> </w:instrText>
        </w:r>
        <w:r w:rsidR="00AC3E54">
          <w:rPr>
            <w:rFonts w:hint="eastAsia"/>
          </w:rPr>
          <w:instrText>REF _Ref393724776 \h</w:instrText>
        </w:r>
        <w:r w:rsidR="00AC3E54">
          <w:instrText xml:space="preserve"> </w:instrText>
        </w:r>
      </w:ins>
      <w:r w:rsidR="00AC3E54">
        <w:fldChar w:fldCharType="separate"/>
      </w:r>
      <w:ins w:id="2027" w:author="微软用户" w:date="2014-07-21T16:50:00Z">
        <w:r w:rsidR="00AC3E54">
          <w:t>图</w:t>
        </w:r>
        <w:r w:rsidR="00AC3E54">
          <w:t xml:space="preserve">3- </w:t>
        </w:r>
        <w:r w:rsidR="00AC3E54">
          <w:rPr>
            <w:noProof/>
          </w:rPr>
          <w:t>82</w:t>
        </w:r>
        <w:r w:rsidR="00AC3E54">
          <w:fldChar w:fldCharType="end"/>
        </w:r>
      </w:ins>
      <w:ins w:id="2028" w:author="微软用户" w:date="2014-07-21T15:25:00Z">
        <w:r w:rsidR="00F1792F">
          <w:rPr>
            <w:rFonts w:hint="eastAsia"/>
          </w:rPr>
          <w:t>所示。</w:t>
        </w:r>
      </w:ins>
    </w:p>
    <w:p w:rsidR="00F1792F" w:rsidRDefault="000947BC" w:rsidP="00F1792F">
      <w:pPr>
        <w:autoSpaceDN w:val="0"/>
        <w:spacing w:beforeAutospacing="1" w:afterAutospacing="1"/>
        <w:rPr>
          <w:ins w:id="2029" w:author="微软用户" w:date="2014-07-21T15:25:00Z"/>
        </w:rPr>
      </w:pPr>
      <w:ins w:id="2030" w:author="微软用户" w:date="2014-07-21T15:31:00Z">
        <w:r>
          <w:rPr>
            <w:noProof/>
          </w:rPr>
          <w:drawing>
            <wp:inline distT="0" distB="0" distL="0" distR="0">
              <wp:extent cx="5400040" cy="1994218"/>
              <wp:effectExtent l="19050" t="0" r="0" b="0"/>
              <wp:docPr id="15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5400040" cy="1994218"/>
                      </a:xfrm>
                      <a:prstGeom prst="rect">
                        <a:avLst/>
                      </a:prstGeom>
                      <a:noFill/>
                      <a:ln w="9525">
                        <a:noFill/>
                        <a:miter lim="800000"/>
                        <a:headEnd/>
                        <a:tailEnd/>
                      </a:ln>
                    </pic:spPr>
                  </pic:pic>
                </a:graphicData>
              </a:graphic>
            </wp:inline>
          </w:drawing>
        </w:r>
      </w:ins>
    </w:p>
    <w:p w:rsidR="00F1792F" w:rsidRDefault="00AC3E54">
      <w:pPr>
        <w:pStyle w:val="af8"/>
        <w:jc w:val="center"/>
        <w:rPr>
          <w:ins w:id="2031" w:author="微软用户" w:date="2014-07-21T15:25:00Z"/>
          <w:rFonts w:ascii="黑体" w:hAnsi="Times New Roman"/>
          <w:sz w:val="21"/>
          <w:szCs w:val="21"/>
        </w:rPr>
        <w:pPrChange w:id="2032" w:author="微软用户" w:date="2014-07-21T17:11:00Z">
          <w:pPr>
            <w:pStyle w:val="af7"/>
            <w:spacing w:after="350"/>
          </w:pPr>
        </w:pPrChange>
      </w:pPr>
      <w:bookmarkStart w:id="2033" w:name="_Ref393724776"/>
      <w:ins w:id="2034" w:author="微软用户" w:date="2014-07-21T16:50:00Z">
        <w:r>
          <w:t>图</w:t>
        </w:r>
        <w:r>
          <w:t xml:space="preserve">3- </w:t>
        </w:r>
        <w:r>
          <w:fldChar w:fldCharType="begin"/>
        </w:r>
        <w:r>
          <w:instrText xml:space="preserve"> SEQ </w:instrText>
        </w:r>
        <w:r>
          <w:instrText>图</w:instrText>
        </w:r>
        <w:r>
          <w:instrText xml:space="preserve">3- \* ARABIC </w:instrText>
        </w:r>
      </w:ins>
      <w:r>
        <w:fldChar w:fldCharType="separate"/>
      </w:r>
      <w:ins w:id="2035" w:author="微软用户" w:date="2014-07-21T17:03:00Z">
        <w:r w:rsidR="003202FC">
          <w:rPr>
            <w:noProof/>
          </w:rPr>
          <w:t>82</w:t>
        </w:r>
      </w:ins>
      <w:ins w:id="2036" w:author="微软用户" w:date="2014-07-21T16:50:00Z">
        <w:r>
          <w:fldChar w:fldCharType="end"/>
        </w:r>
      </w:ins>
      <w:bookmarkEnd w:id="2033"/>
      <w:ins w:id="2037" w:author="微软用户" w:date="2014-07-21T15:31:00Z">
        <w:r w:rsidR="000947BC">
          <w:rPr>
            <w:rFonts w:ascii="黑体" w:hAnsi="Times New Roman" w:hint="eastAsia"/>
            <w:sz w:val="21"/>
            <w:szCs w:val="21"/>
          </w:rPr>
          <w:t>值班主任</w:t>
        </w:r>
      </w:ins>
      <w:ins w:id="2038" w:author="微软用户" w:date="2014-07-21T15:25:00Z">
        <w:r w:rsidR="00F1792F">
          <w:rPr>
            <w:rFonts w:ascii="黑体" w:hAnsi="Times New Roman" w:hint="eastAsia"/>
            <w:sz w:val="21"/>
            <w:szCs w:val="21"/>
          </w:rPr>
          <w:t>批准请点页面</w:t>
        </w:r>
      </w:ins>
    </w:p>
    <w:p w:rsidR="00F1792F" w:rsidRDefault="00F1792F" w:rsidP="00F1792F">
      <w:pPr>
        <w:pStyle w:val="3"/>
        <w:tabs>
          <w:tab w:val="left" w:pos="432"/>
          <w:tab w:val="left" w:pos="720"/>
        </w:tabs>
        <w:rPr>
          <w:ins w:id="2039" w:author="微软用户" w:date="2014-07-21T15:25:00Z"/>
          <w:rFonts w:eastAsia="宋体"/>
        </w:rPr>
      </w:pPr>
      <w:bookmarkStart w:id="2040" w:name="_Toc393727874"/>
      <w:ins w:id="2041" w:author="微软用户" w:date="2014-07-21T15:25:00Z">
        <w:r>
          <w:rPr>
            <w:rFonts w:eastAsia="宋体" w:hint="eastAsia"/>
          </w:rPr>
          <w:t>批准销点</w:t>
        </w:r>
        <w:bookmarkEnd w:id="2040"/>
      </w:ins>
    </w:p>
    <w:p w:rsidR="00F1792F" w:rsidRDefault="000947BC" w:rsidP="00F1792F">
      <w:pPr>
        <w:pStyle w:val="ab"/>
        <w:ind w:firstLine="508"/>
        <w:rPr>
          <w:ins w:id="2042" w:author="微软用户" w:date="2014-07-21T15:25:00Z"/>
        </w:rPr>
      </w:pPr>
      <w:ins w:id="2043" w:author="微软用户" w:date="2014-07-21T15:32:00Z">
        <w:r>
          <w:rPr>
            <w:rFonts w:hint="eastAsia"/>
          </w:rPr>
          <w:t>值班主任</w:t>
        </w:r>
      </w:ins>
      <w:ins w:id="2044" w:author="微软用户" w:date="2014-07-21T15:25:00Z">
        <w:r w:rsidR="00F1792F">
          <w:rPr>
            <w:rFonts w:hint="eastAsia"/>
          </w:rPr>
          <w:t>收到车站的销点申请后，点击</w:t>
        </w:r>
        <w:r w:rsidR="00F1792F">
          <w:rPr>
            <w:rFonts w:hint="eastAsia"/>
          </w:rPr>
          <w:t xml:space="preserve"> </w:t>
        </w:r>
        <w:r w:rsidR="00F1792F">
          <w:rPr>
            <w:rFonts w:hint="eastAsia"/>
          </w:rPr>
          <w:t>“</w:t>
        </w:r>
        <w:r>
          <w:rPr>
            <w:rFonts w:hint="eastAsia"/>
          </w:rPr>
          <w:t>操作”按钮，进入批准销点子页面。核实销点信息无误后，点击“</w:t>
        </w:r>
      </w:ins>
      <w:ins w:id="2045" w:author="微软用户" w:date="2014-07-21T15:32:00Z">
        <w:r>
          <w:rPr>
            <w:rFonts w:hint="eastAsia"/>
          </w:rPr>
          <w:t>审核</w:t>
        </w:r>
      </w:ins>
      <w:ins w:id="2046" w:author="微软用户" w:date="2014-07-21T15:25:00Z">
        <w:r w:rsidR="00F1792F">
          <w:rPr>
            <w:rFonts w:hint="eastAsia"/>
          </w:rPr>
          <w:t>”按钮</w:t>
        </w:r>
      </w:ins>
      <w:ins w:id="2047" w:author="微软用户" w:date="2014-07-21T15:32:00Z">
        <w:r>
          <w:rPr>
            <w:rFonts w:hint="eastAsia"/>
          </w:rPr>
          <w:t>，同意销点</w:t>
        </w:r>
      </w:ins>
      <w:ins w:id="2048" w:author="微软用户" w:date="2014-07-21T15:25:00Z">
        <w:r w:rsidR="00F1792F">
          <w:rPr>
            <w:rFonts w:hint="eastAsia"/>
          </w:rPr>
          <w:t>。如</w:t>
        </w:r>
      </w:ins>
      <w:ins w:id="2049" w:author="微软用户" w:date="2014-07-21T16:51:00Z">
        <w:r w:rsidR="00AC3E54">
          <w:fldChar w:fldCharType="begin"/>
        </w:r>
        <w:r w:rsidR="00AC3E54">
          <w:instrText xml:space="preserve"> </w:instrText>
        </w:r>
        <w:r w:rsidR="00AC3E54">
          <w:rPr>
            <w:rFonts w:hint="eastAsia"/>
          </w:rPr>
          <w:instrText>REF _Ref393724818 \h</w:instrText>
        </w:r>
        <w:r w:rsidR="00AC3E54">
          <w:instrText xml:space="preserve"> </w:instrText>
        </w:r>
      </w:ins>
      <w:r w:rsidR="00AC3E54">
        <w:fldChar w:fldCharType="separate"/>
      </w:r>
      <w:ins w:id="2050" w:author="微软用户" w:date="2014-07-21T16:51:00Z">
        <w:r w:rsidR="00AC3E54">
          <w:rPr>
            <w:rFonts w:hint="eastAsia"/>
          </w:rPr>
          <w:t>图</w:t>
        </w:r>
        <w:r w:rsidR="00AC3E54">
          <w:rPr>
            <w:rFonts w:hint="eastAsia"/>
          </w:rPr>
          <w:t xml:space="preserve">3- </w:t>
        </w:r>
        <w:r w:rsidR="00AC3E54">
          <w:rPr>
            <w:noProof/>
          </w:rPr>
          <w:t>83</w:t>
        </w:r>
        <w:r w:rsidR="00AC3E54">
          <w:fldChar w:fldCharType="end"/>
        </w:r>
      </w:ins>
      <w:ins w:id="2051" w:author="微软用户" w:date="2014-07-21T15:25:00Z">
        <w:r w:rsidR="00F1792F">
          <w:rPr>
            <w:rFonts w:hint="eastAsia"/>
          </w:rPr>
          <w:t>所示。</w:t>
        </w:r>
      </w:ins>
    </w:p>
    <w:p w:rsidR="00F1792F" w:rsidRDefault="003B1CAB" w:rsidP="00F1792F">
      <w:pPr>
        <w:autoSpaceDN w:val="0"/>
        <w:spacing w:beforeAutospacing="1" w:afterAutospacing="1"/>
        <w:rPr>
          <w:ins w:id="2052" w:author="微软用户" w:date="2014-07-21T16:50:00Z"/>
          <w:rFonts w:ascii="宋体" w:hAnsi="宋体"/>
          <w:sz w:val="24"/>
        </w:rPr>
      </w:pPr>
      <w:ins w:id="2053" w:author="微软用户" w:date="2014-07-21T15:32:00Z">
        <w:r>
          <w:rPr>
            <w:rFonts w:ascii="宋体" w:hAnsi="宋体"/>
            <w:noProof/>
            <w:sz w:val="24"/>
            <w:rPrChange w:id="2054">
              <w:rPr>
                <w:noProof/>
              </w:rPr>
            </w:rPrChange>
          </w:rPr>
          <w:lastRenderedPageBreak/>
          <w:drawing>
            <wp:inline distT="0" distB="0" distL="0" distR="0">
              <wp:extent cx="5400040" cy="2269289"/>
              <wp:effectExtent l="19050" t="0" r="0" b="0"/>
              <wp:docPr id="16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2" cstate="print"/>
                      <a:srcRect/>
                      <a:stretch>
                        <a:fillRect/>
                      </a:stretch>
                    </pic:blipFill>
                    <pic:spPr bwMode="auto">
                      <a:xfrm>
                        <a:off x="0" y="0"/>
                        <a:ext cx="5400040" cy="2269289"/>
                      </a:xfrm>
                      <a:prstGeom prst="rect">
                        <a:avLst/>
                      </a:prstGeom>
                      <a:noFill/>
                      <a:ln w="9525">
                        <a:noFill/>
                        <a:miter lim="800000"/>
                        <a:headEnd/>
                        <a:tailEnd/>
                      </a:ln>
                    </pic:spPr>
                  </pic:pic>
                </a:graphicData>
              </a:graphic>
            </wp:inline>
          </w:drawing>
        </w:r>
      </w:ins>
    </w:p>
    <w:p w:rsidR="00AC3E54" w:rsidRPr="006D665F" w:rsidRDefault="00AC3E54">
      <w:pPr>
        <w:pStyle w:val="af8"/>
        <w:jc w:val="center"/>
        <w:rPr>
          <w:ins w:id="2055" w:author="微软用户" w:date="2014-07-21T15:25:00Z"/>
          <w:rFonts w:ascii="宋体" w:hAnsi="宋体"/>
          <w:sz w:val="24"/>
        </w:rPr>
        <w:pPrChange w:id="2056" w:author="微软用户" w:date="2014-07-21T17:11:00Z">
          <w:pPr>
            <w:autoSpaceDN w:val="0"/>
            <w:spacing w:beforeAutospacing="1" w:afterAutospacing="1"/>
          </w:pPr>
        </w:pPrChange>
      </w:pPr>
      <w:bookmarkStart w:id="2057" w:name="_Ref393724818"/>
      <w:ins w:id="2058" w:author="微软用户" w:date="2014-07-21T16:51: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2059" w:author="微软用户" w:date="2014-07-21T17:03:00Z">
        <w:r w:rsidR="003202FC">
          <w:rPr>
            <w:noProof/>
          </w:rPr>
          <w:t>83</w:t>
        </w:r>
      </w:ins>
      <w:ins w:id="2060" w:author="微软用户" w:date="2014-07-21T16:51:00Z">
        <w:r>
          <w:fldChar w:fldCharType="end"/>
        </w:r>
        <w:bookmarkEnd w:id="2057"/>
        <w:r>
          <w:rPr>
            <w:rFonts w:hint="eastAsia"/>
          </w:rPr>
          <w:t>值班主任批准销点页面</w:t>
        </w:r>
      </w:ins>
    </w:p>
    <w:p w:rsidR="00F1792F" w:rsidRDefault="00B93C70">
      <w:pPr>
        <w:pStyle w:val="2"/>
        <w:rPr>
          <w:ins w:id="2061" w:author="微软用户" w:date="2014-07-21T15:40:00Z"/>
        </w:rPr>
        <w:pPrChange w:id="2062" w:author="微软用户" w:date="2014-07-21T15:39:00Z">
          <w:pPr>
            <w:pStyle w:val="ab"/>
            <w:ind w:firstLine="508"/>
          </w:pPr>
        </w:pPrChange>
      </w:pPr>
      <w:bookmarkStart w:id="2063" w:name="_Toc393727875"/>
      <w:ins w:id="2064" w:author="微软用户" w:date="2014-07-21T15:40:00Z">
        <w:r>
          <w:rPr>
            <w:rFonts w:hint="eastAsia"/>
          </w:rPr>
          <w:t>电调施工请销点</w:t>
        </w:r>
        <w:bookmarkEnd w:id="2063"/>
      </w:ins>
    </w:p>
    <w:p w:rsidR="00B93C70" w:rsidRPr="006D665F" w:rsidRDefault="00B93C70">
      <w:pPr>
        <w:ind w:firstLine="420"/>
        <w:rPr>
          <w:ins w:id="2065" w:author="微软用户" w:date="2014-07-21T15:41:00Z"/>
          <w:szCs w:val="24"/>
        </w:rPr>
        <w:pPrChange w:id="2066" w:author="微软用户" w:date="2014-07-21T15:41:00Z">
          <w:pPr>
            <w:pStyle w:val="ab"/>
            <w:ind w:firstLine="508"/>
          </w:pPr>
        </w:pPrChange>
      </w:pPr>
      <w:ins w:id="2067" w:author="微软用户" w:date="2014-07-21T15:40:00Z">
        <w:r w:rsidRPr="00B93C70">
          <w:rPr>
            <w:sz w:val="24"/>
            <w:szCs w:val="24"/>
            <w:rPrChange w:id="2068" w:author="微软用户" w:date="2014-07-21T15:47:00Z">
              <w:rPr/>
            </w:rPrChange>
          </w:rPr>
          <w:t>A3</w:t>
        </w:r>
        <w:r w:rsidRPr="00B93C70">
          <w:rPr>
            <w:rFonts w:hint="eastAsia"/>
            <w:sz w:val="24"/>
            <w:szCs w:val="24"/>
            <w:rPrChange w:id="2069" w:author="微软用户" w:date="2014-07-21T15:47:00Z">
              <w:rPr>
                <w:rFonts w:hint="eastAsia"/>
              </w:rPr>
            </w:rPrChange>
          </w:rPr>
          <w:t>类计划选择请点地点为其他（控制中心、变电所）时，</w:t>
        </w:r>
      </w:ins>
      <w:ins w:id="2070" w:author="微软用户" w:date="2014-07-21T15:55:00Z">
        <w:r w:rsidR="003370DC">
          <w:rPr>
            <w:rFonts w:hint="eastAsia"/>
            <w:sz w:val="24"/>
            <w:szCs w:val="24"/>
          </w:rPr>
          <w:t>由</w:t>
        </w:r>
      </w:ins>
      <w:ins w:id="2071" w:author="微软用户" w:date="2014-07-21T15:41:00Z">
        <w:r w:rsidRPr="00B93C70">
          <w:rPr>
            <w:rFonts w:hint="eastAsia"/>
            <w:sz w:val="24"/>
            <w:szCs w:val="24"/>
            <w:rPrChange w:id="2072" w:author="微软用户" w:date="2014-07-21T15:47:00Z">
              <w:rPr>
                <w:rFonts w:hint="eastAsia"/>
              </w:rPr>
            </w:rPrChange>
          </w:rPr>
          <w:t>电力调度进行请点操作，具体操作流程如</w:t>
        </w:r>
      </w:ins>
      <w:ins w:id="2073" w:author="微软用户" w:date="2014-07-21T16:51:00Z">
        <w:r w:rsidR="00AC3E54">
          <w:rPr>
            <w:sz w:val="24"/>
            <w:szCs w:val="24"/>
          </w:rPr>
          <w:fldChar w:fldCharType="begin"/>
        </w:r>
        <w:r w:rsidR="00AC3E54">
          <w:rPr>
            <w:sz w:val="24"/>
            <w:szCs w:val="24"/>
          </w:rPr>
          <w:instrText xml:space="preserve"> </w:instrText>
        </w:r>
        <w:r w:rsidR="00AC3E54">
          <w:rPr>
            <w:rFonts w:hint="eastAsia"/>
            <w:sz w:val="24"/>
            <w:szCs w:val="24"/>
          </w:rPr>
          <w:instrText>REF _Ref393724844 \h</w:instrText>
        </w:r>
        <w:r w:rsidR="00AC3E54">
          <w:rPr>
            <w:sz w:val="24"/>
            <w:szCs w:val="24"/>
          </w:rPr>
          <w:instrText xml:space="preserve"> </w:instrText>
        </w:r>
      </w:ins>
      <w:r w:rsidR="00AC3E54">
        <w:rPr>
          <w:sz w:val="24"/>
          <w:szCs w:val="24"/>
        </w:rPr>
      </w:r>
      <w:r w:rsidR="00AC3E54">
        <w:rPr>
          <w:sz w:val="24"/>
          <w:szCs w:val="24"/>
        </w:rPr>
        <w:fldChar w:fldCharType="separate"/>
      </w:r>
      <w:ins w:id="2074" w:author="微软用户" w:date="2014-07-21T16:51:00Z">
        <w:r w:rsidR="00AC3E54">
          <w:rPr>
            <w:rFonts w:hint="eastAsia"/>
          </w:rPr>
          <w:t>图</w:t>
        </w:r>
        <w:r w:rsidR="00AC3E54">
          <w:rPr>
            <w:rFonts w:hint="eastAsia"/>
          </w:rPr>
          <w:t xml:space="preserve">3- </w:t>
        </w:r>
        <w:r w:rsidR="00AC3E54">
          <w:rPr>
            <w:noProof/>
          </w:rPr>
          <w:t>84</w:t>
        </w:r>
        <w:r w:rsidR="00AC3E54">
          <w:rPr>
            <w:sz w:val="24"/>
            <w:szCs w:val="24"/>
          </w:rPr>
          <w:fldChar w:fldCharType="end"/>
        </w:r>
      </w:ins>
      <w:ins w:id="2075" w:author="微软用户" w:date="2014-07-21T15:41:00Z">
        <w:r w:rsidRPr="00B93C70">
          <w:rPr>
            <w:rFonts w:hint="eastAsia"/>
            <w:sz w:val="24"/>
            <w:szCs w:val="24"/>
            <w:rPrChange w:id="2076" w:author="微软用户" w:date="2014-07-21T15:47:00Z">
              <w:rPr>
                <w:rFonts w:hint="eastAsia"/>
              </w:rPr>
            </w:rPrChange>
          </w:rPr>
          <w:t>所示：</w:t>
        </w:r>
      </w:ins>
    </w:p>
    <w:p w:rsidR="00B93C70" w:rsidRDefault="00B93C70" w:rsidP="000422EF">
      <w:pPr>
        <w:ind w:firstLine="448"/>
        <w:jc w:val="center"/>
        <w:rPr>
          <w:ins w:id="2077" w:author="微软用户" w:date="2014-07-21T16:51:00Z"/>
        </w:rPr>
        <w:pPrChange w:id="2078" w:author="微软用户" w:date="2014-07-21T17:41:00Z">
          <w:pPr>
            <w:pStyle w:val="ab"/>
            <w:ind w:firstLine="448"/>
          </w:pPr>
        </w:pPrChange>
      </w:pPr>
      <w:ins w:id="2079" w:author="微软用户" w:date="2014-07-21T15:41:00Z">
        <w:r w:rsidRPr="006D665F">
          <w:rPr>
            <w:noProof/>
          </w:rPr>
          <w:lastRenderedPageBreak/>
          <w:drawing>
            <wp:inline distT="0" distB="0" distL="0" distR="0">
              <wp:extent cx="2887980" cy="5067300"/>
              <wp:effectExtent l="19050" t="0" r="7620" b="0"/>
              <wp:docPr id="16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cstate="print"/>
                      <a:srcRect/>
                      <a:stretch>
                        <a:fillRect/>
                      </a:stretch>
                    </pic:blipFill>
                    <pic:spPr bwMode="auto">
                      <a:xfrm>
                        <a:off x="0" y="0"/>
                        <a:ext cx="2887980" cy="5067300"/>
                      </a:xfrm>
                      <a:prstGeom prst="rect">
                        <a:avLst/>
                      </a:prstGeom>
                      <a:noFill/>
                      <a:ln w="9525">
                        <a:noFill/>
                        <a:miter lim="800000"/>
                        <a:headEnd/>
                        <a:tailEnd/>
                      </a:ln>
                    </pic:spPr>
                  </pic:pic>
                </a:graphicData>
              </a:graphic>
            </wp:inline>
          </w:drawing>
        </w:r>
      </w:ins>
    </w:p>
    <w:p w:rsidR="00AC3E54" w:rsidRDefault="00AC3E54">
      <w:pPr>
        <w:pStyle w:val="af8"/>
        <w:jc w:val="center"/>
        <w:rPr>
          <w:ins w:id="2080" w:author="微软用户" w:date="2014-07-21T15:47:00Z"/>
        </w:rPr>
        <w:pPrChange w:id="2081" w:author="微软用户" w:date="2014-07-21T17:11:00Z">
          <w:pPr>
            <w:pStyle w:val="ab"/>
            <w:ind w:firstLine="508"/>
          </w:pPr>
        </w:pPrChange>
      </w:pPr>
      <w:bookmarkStart w:id="2082" w:name="_Ref393724844"/>
      <w:ins w:id="2083" w:author="微软用户" w:date="2014-07-21T16:51: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2084" w:author="微软用户" w:date="2014-07-21T17:03:00Z">
        <w:r w:rsidR="003202FC">
          <w:rPr>
            <w:noProof/>
          </w:rPr>
          <w:t>84</w:t>
        </w:r>
      </w:ins>
      <w:ins w:id="2085" w:author="微软用户" w:date="2014-07-21T16:51:00Z">
        <w:r>
          <w:fldChar w:fldCharType="end"/>
        </w:r>
        <w:bookmarkEnd w:id="2082"/>
        <w:r>
          <w:rPr>
            <w:rFonts w:hint="eastAsia"/>
          </w:rPr>
          <w:t>电调施工请销点流程图</w:t>
        </w:r>
      </w:ins>
    </w:p>
    <w:p w:rsidR="00B93C70" w:rsidRDefault="00B93C70" w:rsidP="00B93C70">
      <w:pPr>
        <w:pStyle w:val="3"/>
        <w:tabs>
          <w:tab w:val="left" w:pos="432"/>
          <w:tab w:val="left" w:pos="720"/>
        </w:tabs>
        <w:rPr>
          <w:ins w:id="2086" w:author="微软用户" w:date="2014-07-21T15:47:00Z"/>
          <w:rFonts w:eastAsia="宋体"/>
        </w:rPr>
      </w:pPr>
      <w:bookmarkStart w:id="2087" w:name="_Toc393727876"/>
      <w:ins w:id="2088" w:author="微软用户" w:date="2014-07-21T15:47:00Z">
        <w:r>
          <w:rPr>
            <w:rFonts w:eastAsia="宋体" w:hint="eastAsia"/>
          </w:rPr>
          <w:t>施工登记</w:t>
        </w:r>
        <w:bookmarkEnd w:id="2087"/>
      </w:ins>
    </w:p>
    <w:p w:rsidR="00B93C70" w:rsidRDefault="00B93C70" w:rsidP="00B93C70">
      <w:pPr>
        <w:pStyle w:val="ab"/>
        <w:ind w:firstLine="508"/>
        <w:rPr>
          <w:ins w:id="2089" w:author="微软用户" w:date="2014-07-21T15:47:00Z"/>
        </w:rPr>
      </w:pPr>
      <w:ins w:id="2090" w:author="微软用户" w:date="2014-07-21T15:47:00Z">
        <w:r>
          <w:rPr>
            <w:rFonts w:hint="eastAsia"/>
          </w:rPr>
          <w:t>作业状态处于“未开始”的作业进入操作界面时，将进入“施工登记”子页面。如图</w:t>
        </w:r>
        <w:r>
          <w:rPr>
            <w:rFonts w:hint="eastAsia"/>
          </w:rPr>
          <w:t>3.61</w:t>
        </w:r>
        <w:r>
          <w:rPr>
            <w:rFonts w:hint="eastAsia"/>
          </w:rPr>
          <w:t>所示。</w:t>
        </w:r>
      </w:ins>
    </w:p>
    <w:p w:rsidR="00B93C70" w:rsidRDefault="00B93C70">
      <w:pPr>
        <w:pStyle w:val="ab"/>
        <w:ind w:firstLine="508"/>
        <w:rPr>
          <w:ins w:id="2091" w:author="微软用户" w:date="2014-07-21T15:47:00Z"/>
        </w:rPr>
      </w:pPr>
      <w:ins w:id="2092" w:author="微软用户" w:date="2014-07-21T15:47:00Z">
        <w:r>
          <w:rPr>
            <w:rFonts w:hint="eastAsia"/>
          </w:rPr>
          <w:t>施工登记页面显示了施工作业所包含的部分信息，包括作业代码、作业部门、作业区域、作业内容、供电安排、防护措施、配合部门、施工负责人（及其联系方式）等。</w:t>
        </w:r>
      </w:ins>
      <w:ins w:id="2093" w:author="微软用户" w:date="2014-07-21T15:48:00Z">
        <w:r>
          <w:rPr>
            <w:rFonts w:hint="eastAsia"/>
          </w:rPr>
          <w:t>电调</w:t>
        </w:r>
      </w:ins>
      <w:ins w:id="2094" w:author="微软用户" w:date="2014-07-21T15:47:00Z">
        <w:r>
          <w:rPr>
            <w:rFonts w:hint="eastAsia"/>
          </w:rPr>
          <w:t>需对这些信息进行逐项核实。若施工人数或大中型工器具与施工计划中填报的内容不符，</w:t>
        </w:r>
      </w:ins>
      <w:ins w:id="2095" w:author="微软用户" w:date="2014-07-21T15:48:00Z">
        <w:r>
          <w:rPr>
            <w:rFonts w:hint="eastAsia"/>
          </w:rPr>
          <w:t>电调</w:t>
        </w:r>
      </w:ins>
      <w:ins w:id="2096" w:author="微软用户" w:date="2014-07-21T15:47:00Z">
        <w:r>
          <w:rPr>
            <w:rFonts w:hint="eastAsia"/>
          </w:rPr>
          <w:t>根据实际情况判断是否同意请点。</w:t>
        </w:r>
      </w:ins>
      <w:ins w:id="2097" w:author="微软用户" w:date="2014-07-21T16:52:00Z">
        <w:r w:rsidR="00AC3E54">
          <w:rPr>
            <w:rFonts w:hint="eastAsia"/>
          </w:rPr>
          <w:t>如</w:t>
        </w:r>
        <w:r w:rsidR="00AC3E54">
          <w:fldChar w:fldCharType="begin"/>
        </w:r>
        <w:r w:rsidR="00AC3E54">
          <w:instrText xml:space="preserve"> </w:instrText>
        </w:r>
        <w:r w:rsidR="00AC3E54">
          <w:rPr>
            <w:rFonts w:hint="eastAsia"/>
          </w:rPr>
          <w:instrText>REF _Ref393724867 \h</w:instrText>
        </w:r>
        <w:r w:rsidR="00AC3E54">
          <w:instrText xml:space="preserve"> </w:instrText>
        </w:r>
      </w:ins>
      <w:r w:rsidR="00AC3E54">
        <w:fldChar w:fldCharType="separate"/>
      </w:r>
      <w:ins w:id="2098" w:author="微软用户" w:date="2014-07-21T16:52:00Z">
        <w:r w:rsidR="00AC3E54">
          <w:rPr>
            <w:rFonts w:hint="eastAsia"/>
          </w:rPr>
          <w:t>图</w:t>
        </w:r>
        <w:r w:rsidR="00AC3E54">
          <w:rPr>
            <w:rFonts w:hint="eastAsia"/>
          </w:rPr>
          <w:t xml:space="preserve">3- </w:t>
        </w:r>
        <w:r w:rsidR="00AC3E54">
          <w:rPr>
            <w:noProof/>
          </w:rPr>
          <w:t>85</w:t>
        </w:r>
        <w:r w:rsidR="00AC3E54">
          <w:fldChar w:fldCharType="end"/>
        </w:r>
        <w:r w:rsidR="00AC3E54">
          <w:rPr>
            <w:rFonts w:hint="eastAsia"/>
          </w:rPr>
          <w:t>所示</w:t>
        </w:r>
      </w:ins>
    </w:p>
    <w:p w:rsidR="00B93C70" w:rsidRDefault="00B93C70" w:rsidP="00B93C70">
      <w:pPr>
        <w:autoSpaceDN w:val="0"/>
        <w:spacing w:beforeAutospacing="1" w:afterAutospacing="1"/>
        <w:rPr>
          <w:ins w:id="2099" w:author="微软用户" w:date="2014-07-21T15:47:00Z"/>
        </w:rPr>
      </w:pPr>
      <w:ins w:id="2100" w:author="微软用户" w:date="2014-07-21T15:49:00Z">
        <w:r>
          <w:rPr>
            <w:noProof/>
          </w:rPr>
          <w:lastRenderedPageBreak/>
          <w:drawing>
            <wp:inline distT="0" distB="0" distL="0" distR="0">
              <wp:extent cx="5400040" cy="2069917"/>
              <wp:effectExtent l="19050" t="0" r="0" b="0"/>
              <wp:docPr id="16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4" cstate="print"/>
                      <a:srcRect/>
                      <a:stretch>
                        <a:fillRect/>
                      </a:stretch>
                    </pic:blipFill>
                    <pic:spPr bwMode="auto">
                      <a:xfrm>
                        <a:off x="0" y="0"/>
                        <a:ext cx="5400040" cy="2069917"/>
                      </a:xfrm>
                      <a:prstGeom prst="rect">
                        <a:avLst/>
                      </a:prstGeom>
                      <a:noFill/>
                      <a:ln w="9525">
                        <a:noFill/>
                        <a:miter lim="800000"/>
                        <a:headEnd/>
                        <a:tailEnd/>
                      </a:ln>
                    </pic:spPr>
                  </pic:pic>
                </a:graphicData>
              </a:graphic>
            </wp:inline>
          </w:drawing>
        </w:r>
      </w:ins>
    </w:p>
    <w:p w:rsidR="00B93C70" w:rsidRDefault="00AC3E54">
      <w:pPr>
        <w:pStyle w:val="af8"/>
        <w:jc w:val="center"/>
        <w:rPr>
          <w:ins w:id="2101" w:author="微软用户" w:date="2014-07-21T15:47:00Z"/>
          <w:rFonts w:ascii="黑体"/>
          <w:szCs w:val="21"/>
        </w:rPr>
        <w:pPrChange w:id="2102" w:author="微软用户" w:date="2014-07-21T17:11:00Z">
          <w:pPr>
            <w:jc w:val="center"/>
          </w:pPr>
        </w:pPrChange>
      </w:pPr>
      <w:bookmarkStart w:id="2103" w:name="_Ref393724867"/>
      <w:ins w:id="2104" w:author="微软用户" w:date="2014-07-21T16:52: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2105" w:author="微软用户" w:date="2014-07-21T17:03:00Z">
        <w:r w:rsidR="003202FC">
          <w:rPr>
            <w:noProof/>
          </w:rPr>
          <w:t>85</w:t>
        </w:r>
      </w:ins>
      <w:ins w:id="2106" w:author="微软用户" w:date="2014-07-21T16:52:00Z">
        <w:r>
          <w:fldChar w:fldCharType="end"/>
        </w:r>
      </w:ins>
      <w:bookmarkEnd w:id="2103"/>
      <w:ins w:id="2107" w:author="微软用户" w:date="2014-07-21T15:47:00Z">
        <w:r w:rsidR="00B93C70">
          <w:rPr>
            <w:rFonts w:ascii="黑体" w:hint="eastAsia"/>
            <w:szCs w:val="21"/>
          </w:rPr>
          <w:t>施工登记界面</w:t>
        </w:r>
      </w:ins>
    </w:p>
    <w:p w:rsidR="00B93C70" w:rsidRDefault="00B93C70" w:rsidP="00B93C70">
      <w:pPr>
        <w:pStyle w:val="3"/>
        <w:tabs>
          <w:tab w:val="left" w:pos="432"/>
          <w:tab w:val="left" w:pos="720"/>
        </w:tabs>
        <w:rPr>
          <w:ins w:id="2108" w:author="微软用户" w:date="2014-07-21T15:47:00Z"/>
          <w:rFonts w:eastAsia="宋体"/>
        </w:rPr>
      </w:pPr>
      <w:bookmarkStart w:id="2109" w:name="_Toc393727877"/>
      <w:ins w:id="2110" w:author="微软用户" w:date="2014-07-21T15:47:00Z">
        <w:r>
          <w:rPr>
            <w:rFonts w:eastAsia="宋体" w:hint="eastAsia"/>
          </w:rPr>
          <w:t>施工请点</w:t>
        </w:r>
        <w:bookmarkEnd w:id="2109"/>
      </w:ins>
    </w:p>
    <w:p w:rsidR="00B93C70" w:rsidRDefault="00B93C70" w:rsidP="00B93C70">
      <w:pPr>
        <w:pStyle w:val="ab"/>
        <w:ind w:firstLine="508"/>
        <w:rPr>
          <w:ins w:id="2111" w:author="微软用户" w:date="2014-07-21T15:47:00Z"/>
        </w:rPr>
      </w:pPr>
      <w:ins w:id="2112" w:author="微软用户" w:date="2014-07-21T15:47:00Z">
        <w:r>
          <w:rPr>
            <w:rFonts w:hint="eastAsia"/>
          </w:rPr>
          <w:t>施工登记保存后，进行“施工请点”，如</w:t>
        </w:r>
      </w:ins>
      <w:ins w:id="2113" w:author="微软用户" w:date="2014-07-21T16:52:00Z">
        <w:r w:rsidR="00AC3E54">
          <w:fldChar w:fldCharType="begin"/>
        </w:r>
        <w:r w:rsidR="00AC3E54">
          <w:instrText xml:space="preserve"> </w:instrText>
        </w:r>
        <w:r w:rsidR="00AC3E54">
          <w:rPr>
            <w:rFonts w:hint="eastAsia"/>
          </w:rPr>
          <w:instrText>REF _Ref393724881 \h</w:instrText>
        </w:r>
        <w:r w:rsidR="00AC3E54">
          <w:instrText xml:space="preserve"> </w:instrText>
        </w:r>
      </w:ins>
      <w:r w:rsidR="00AC3E54">
        <w:fldChar w:fldCharType="separate"/>
      </w:r>
      <w:ins w:id="2114" w:author="微软用户" w:date="2014-07-21T16:52:00Z">
        <w:r w:rsidR="00AC3E54">
          <w:t>图</w:t>
        </w:r>
        <w:r w:rsidR="00AC3E54">
          <w:t xml:space="preserve">3- </w:t>
        </w:r>
        <w:r w:rsidR="00AC3E54">
          <w:rPr>
            <w:noProof/>
          </w:rPr>
          <w:t>86</w:t>
        </w:r>
        <w:r w:rsidR="00AC3E54">
          <w:fldChar w:fldCharType="end"/>
        </w:r>
      </w:ins>
      <w:ins w:id="2115" w:author="微软用户" w:date="2014-07-21T15:47:00Z">
        <w:r>
          <w:rPr>
            <w:rFonts w:hint="eastAsia"/>
          </w:rPr>
          <w:t>所示。</w:t>
        </w:r>
      </w:ins>
    </w:p>
    <w:p w:rsidR="00B93C70" w:rsidRDefault="00B93C70" w:rsidP="00B93C70">
      <w:pPr>
        <w:pStyle w:val="ab"/>
        <w:ind w:firstLine="508"/>
        <w:rPr>
          <w:ins w:id="2116" w:author="微软用户" w:date="2014-07-21T15:47:00Z"/>
        </w:rPr>
      </w:pPr>
      <w:ins w:id="2117" w:author="微软用户" w:date="2014-07-21T15:47:00Z">
        <w:r>
          <w:rPr>
            <w:rFonts w:hint="eastAsia"/>
          </w:rPr>
          <w:t>系统会自动判定施工条件是否符合。线路施工条件指线路是否已封锁或解封，接触网施工条件指供电分区是否已送电或停电。当施工条件不符合时，无法进行请点操作。</w:t>
        </w:r>
      </w:ins>
    </w:p>
    <w:p w:rsidR="00B93C70" w:rsidRDefault="00B93C70" w:rsidP="00B93C70">
      <w:pPr>
        <w:pStyle w:val="ab"/>
        <w:ind w:firstLine="508"/>
        <w:rPr>
          <w:ins w:id="2118" w:author="微软用户" w:date="2014-07-21T15:47:00Z"/>
        </w:rPr>
      </w:pPr>
      <w:ins w:id="2119" w:author="微软用户" w:date="2014-07-21T15:47:00Z">
        <w:r>
          <w:rPr>
            <w:rFonts w:hint="eastAsia"/>
          </w:rPr>
          <w:t>执行请点操作后，需等待行调进行批准操作。</w:t>
        </w:r>
      </w:ins>
    </w:p>
    <w:p w:rsidR="00B93C70" w:rsidRDefault="00B93C70" w:rsidP="00B93C70">
      <w:pPr>
        <w:pStyle w:val="ab"/>
        <w:ind w:firstLine="508"/>
        <w:rPr>
          <w:ins w:id="2120" w:author="微软用户" w:date="2014-07-21T15:47:00Z"/>
        </w:rPr>
      </w:pPr>
      <w:ins w:id="2121" w:author="微软用户" w:date="2014-07-21T15:47:00Z">
        <w:r>
          <w:rPr>
            <w:rFonts w:hint="eastAsia"/>
          </w:rPr>
          <w:t>行调批准请点后，车站点击“开始施工”按钮执行施工开始操作。</w:t>
        </w:r>
      </w:ins>
    </w:p>
    <w:p w:rsidR="00B93C70" w:rsidRDefault="00B93C70" w:rsidP="00B93C70">
      <w:pPr>
        <w:autoSpaceDN w:val="0"/>
        <w:spacing w:beforeAutospacing="1" w:afterAutospacing="1"/>
        <w:rPr>
          <w:ins w:id="2122" w:author="微软用户" w:date="2014-07-21T15:47:00Z"/>
        </w:rPr>
      </w:pPr>
      <w:ins w:id="2123" w:author="微软用户" w:date="2014-07-21T15:49:00Z">
        <w:r>
          <w:rPr>
            <w:noProof/>
          </w:rPr>
          <w:drawing>
            <wp:inline distT="0" distB="0" distL="0" distR="0">
              <wp:extent cx="5400040" cy="1067727"/>
              <wp:effectExtent l="19050" t="0" r="0" b="0"/>
              <wp:docPr id="17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cstate="print"/>
                      <a:srcRect/>
                      <a:stretch>
                        <a:fillRect/>
                      </a:stretch>
                    </pic:blipFill>
                    <pic:spPr bwMode="auto">
                      <a:xfrm>
                        <a:off x="0" y="0"/>
                        <a:ext cx="5400040" cy="1067727"/>
                      </a:xfrm>
                      <a:prstGeom prst="rect">
                        <a:avLst/>
                      </a:prstGeom>
                      <a:noFill/>
                      <a:ln w="9525">
                        <a:noFill/>
                        <a:miter lim="800000"/>
                        <a:headEnd/>
                        <a:tailEnd/>
                      </a:ln>
                    </pic:spPr>
                  </pic:pic>
                </a:graphicData>
              </a:graphic>
            </wp:inline>
          </w:drawing>
        </w:r>
      </w:ins>
    </w:p>
    <w:p w:rsidR="00B93C70" w:rsidRDefault="00AC3E54">
      <w:pPr>
        <w:pStyle w:val="af8"/>
        <w:jc w:val="center"/>
        <w:rPr>
          <w:ins w:id="2124" w:author="微软用户" w:date="2014-07-21T15:47:00Z"/>
          <w:rFonts w:ascii="黑体" w:hAnsi="Times New Roman"/>
          <w:sz w:val="21"/>
          <w:szCs w:val="21"/>
        </w:rPr>
        <w:pPrChange w:id="2125" w:author="微软用户" w:date="2014-07-21T17:11:00Z">
          <w:pPr>
            <w:pStyle w:val="af7"/>
            <w:spacing w:after="350"/>
          </w:pPr>
        </w:pPrChange>
      </w:pPr>
      <w:bookmarkStart w:id="2126" w:name="_Ref393724881"/>
      <w:ins w:id="2127" w:author="微软用户" w:date="2014-07-21T16:52:00Z">
        <w:r>
          <w:t>图</w:t>
        </w:r>
        <w:r>
          <w:t xml:space="preserve">3- </w:t>
        </w:r>
        <w:r>
          <w:fldChar w:fldCharType="begin"/>
        </w:r>
        <w:r>
          <w:instrText xml:space="preserve"> SEQ </w:instrText>
        </w:r>
        <w:r>
          <w:instrText>图</w:instrText>
        </w:r>
        <w:r>
          <w:instrText xml:space="preserve">3- \* ARABIC </w:instrText>
        </w:r>
      </w:ins>
      <w:r>
        <w:fldChar w:fldCharType="separate"/>
      </w:r>
      <w:ins w:id="2128" w:author="微软用户" w:date="2014-07-21T17:03:00Z">
        <w:r w:rsidR="003202FC">
          <w:rPr>
            <w:noProof/>
          </w:rPr>
          <w:t>86</w:t>
        </w:r>
      </w:ins>
      <w:ins w:id="2129" w:author="微软用户" w:date="2014-07-21T16:52:00Z">
        <w:r>
          <w:fldChar w:fldCharType="end"/>
        </w:r>
      </w:ins>
      <w:bookmarkEnd w:id="2126"/>
      <w:ins w:id="2130" w:author="微软用户" w:date="2014-07-21T15:47:00Z">
        <w:r w:rsidR="00B93C70">
          <w:rPr>
            <w:rFonts w:ascii="黑体" w:hAnsi="Times New Roman" w:hint="eastAsia"/>
            <w:sz w:val="21"/>
            <w:szCs w:val="21"/>
          </w:rPr>
          <w:t>施工请点界面</w:t>
        </w:r>
      </w:ins>
    </w:p>
    <w:p w:rsidR="00B93C70" w:rsidRDefault="00B93C70" w:rsidP="00B93C70">
      <w:pPr>
        <w:pStyle w:val="3"/>
        <w:tabs>
          <w:tab w:val="left" w:pos="432"/>
          <w:tab w:val="left" w:pos="720"/>
        </w:tabs>
        <w:rPr>
          <w:ins w:id="2131" w:author="微软用户" w:date="2014-07-21T15:47:00Z"/>
          <w:rFonts w:eastAsia="宋体"/>
        </w:rPr>
      </w:pPr>
      <w:bookmarkStart w:id="2132" w:name="_Toc393727878"/>
      <w:ins w:id="2133" w:author="微软用户" w:date="2014-07-21T15:47:00Z">
        <w:r>
          <w:rPr>
            <w:rFonts w:eastAsia="宋体" w:hint="eastAsia"/>
          </w:rPr>
          <w:t>施工销点</w:t>
        </w:r>
        <w:bookmarkEnd w:id="2132"/>
      </w:ins>
    </w:p>
    <w:p w:rsidR="00B93C70" w:rsidRDefault="00B93C70" w:rsidP="00B93C70">
      <w:pPr>
        <w:pStyle w:val="ab"/>
        <w:ind w:firstLine="508"/>
        <w:rPr>
          <w:ins w:id="2134" w:author="微软用户" w:date="2014-07-21T15:47:00Z"/>
        </w:rPr>
      </w:pPr>
      <w:ins w:id="2135" w:author="微软用户" w:date="2014-07-21T15:47:00Z">
        <w:r>
          <w:rPr>
            <w:rFonts w:hint="eastAsia"/>
          </w:rPr>
          <w:t>当施工结束以后，人员器具出清完毕，点击计划尾部的操作按钮，将进入“施工销点”子页面。如</w:t>
        </w:r>
      </w:ins>
      <w:ins w:id="2136" w:author="微软用户" w:date="2014-07-21T16:53:00Z">
        <w:r w:rsidR="00AC3E54">
          <w:fldChar w:fldCharType="begin"/>
        </w:r>
        <w:r w:rsidR="00AC3E54">
          <w:instrText xml:space="preserve"> </w:instrText>
        </w:r>
        <w:r w:rsidR="00AC3E54">
          <w:rPr>
            <w:rFonts w:hint="eastAsia"/>
          </w:rPr>
          <w:instrText>REF _Ref393724958 \h</w:instrText>
        </w:r>
        <w:r w:rsidR="00AC3E54">
          <w:instrText xml:space="preserve"> </w:instrText>
        </w:r>
      </w:ins>
      <w:r w:rsidR="00AC3E54">
        <w:fldChar w:fldCharType="separate"/>
      </w:r>
      <w:ins w:id="2137" w:author="微软用户" w:date="2014-07-21T16:53:00Z">
        <w:r w:rsidR="00AC3E54">
          <w:t>图</w:t>
        </w:r>
        <w:r w:rsidR="00AC3E54">
          <w:t xml:space="preserve">3- </w:t>
        </w:r>
        <w:r w:rsidR="00AC3E54">
          <w:rPr>
            <w:noProof/>
          </w:rPr>
          <w:t>87</w:t>
        </w:r>
        <w:r w:rsidR="00AC3E54">
          <w:fldChar w:fldCharType="end"/>
        </w:r>
      </w:ins>
      <w:ins w:id="2138" w:author="微软用户" w:date="2014-07-21T15:47:00Z">
        <w:r>
          <w:rPr>
            <w:rFonts w:hint="eastAsia"/>
          </w:rPr>
          <w:t>所示。</w:t>
        </w:r>
      </w:ins>
    </w:p>
    <w:p w:rsidR="00B93C70" w:rsidRDefault="00B93C70" w:rsidP="00B93C70">
      <w:pPr>
        <w:pStyle w:val="ab"/>
        <w:ind w:firstLine="508"/>
        <w:rPr>
          <w:ins w:id="2139" w:author="微软用户" w:date="2014-07-21T15:47:00Z"/>
        </w:rPr>
      </w:pPr>
      <w:ins w:id="2140" w:author="微软用户" w:date="2014-07-21T15:47:00Z">
        <w:r>
          <w:rPr>
            <w:rFonts w:hint="eastAsia"/>
          </w:rPr>
          <w:t>在该页面再次输入施工负责人密码，点击“销点”按钮向行调申请销点。行调同意销点后，施工完成。</w:t>
        </w:r>
      </w:ins>
    </w:p>
    <w:p w:rsidR="00B93C70" w:rsidRDefault="00CC18BC" w:rsidP="00B93C70">
      <w:pPr>
        <w:autoSpaceDN w:val="0"/>
        <w:spacing w:beforeAutospacing="1" w:afterAutospacing="1"/>
        <w:rPr>
          <w:ins w:id="2141" w:author="微软用户" w:date="2014-07-21T15:47:00Z"/>
        </w:rPr>
      </w:pPr>
      <w:ins w:id="2142" w:author="微软用户" w:date="2014-07-21T15:50:00Z">
        <w:r>
          <w:rPr>
            <w:noProof/>
          </w:rPr>
          <w:lastRenderedPageBreak/>
          <w:drawing>
            <wp:inline distT="0" distB="0" distL="0" distR="0">
              <wp:extent cx="5400040" cy="847464"/>
              <wp:effectExtent l="19050" t="0" r="0" b="0"/>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6" cstate="print"/>
                      <a:srcRect/>
                      <a:stretch>
                        <a:fillRect/>
                      </a:stretch>
                    </pic:blipFill>
                    <pic:spPr bwMode="auto">
                      <a:xfrm>
                        <a:off x="0" y="0"/>
                        <a:ext cx="5400040" cy="847464"/>
                      </a:xfrm>
                      <a:prstGeom prst="rect">
                        <a:avLst/>
                      </a:prstGeom>
                      <a:noFill/>
                      <a:ln w="9525">
                        <a:noFill/>
                        <a:miter lim="800000"/>
                        <a:headEnd/>
                        <a:tailEnd/>
                      </a:ln>
                    </pic:spPr>
                  </pic:pic>
                </a:graphicData>
              </a:graphic>
            </wp:inline>
          </w:drawing>
        </w:r>
      </w:ins>
    </w:p>
    <w:p w:rsidR="00B93C70" w:rsidRDefault="00AC3E54">
      <w:pPr>
        <w:pStyle w:val="af8"/>
        <w:jc w:val="center"/>
        <w:rPr>
          <w:ins w:id="2143" w:author="微软用户" w:date="2014-07-21T15:47:00Z"/>
          <w:rFonts w:ascii="黑体" w:hAnsi="Times New Roman"/>
          <w:sz w:val="21"/>
          <w:szCs w:val="21"/>
        </w:rPr>
        <w:pPrChange w:id="2144" w:author="微软用户" w:date="2014-07-21T17:11:00Z">
          <w:pPr>
            <w:pStyle w:val="af7"/>
            <w:spacing w:after="350"/>
          </w:pPr>
        </w:pPrChange>
      </w:pPr>
      <w:bookmarkStart w:id="2145" w:name="_Ref393724958"/>
      <w:ins w:id="2146" w:author="微软用户" w:date="2014-07-21T16:53:00Z">
        <w:r>
          <w:t>图</w:t>
        </w:r>
        <w:r>
          <w:t xml:space="preserve">3- </w:t>
        </w:r>
        <w:r>
          <w:fldChar w:fldCharType="begin"/>
        </w:r>
        <w:r>
          <w:instrText xml:space="preserve"> SEQ </w:instrText>
        </w:r>
        <w:r>
          <w:instrText>图</w:instrText>
        </w:r>
        <w:r>
          <w:instrText xml:space="preserve">3- \* ARABIC </w:instrText>
        </w:r>
      </w:ins>
      <w:r>
        <w:fldChar w:fldCharType="separate"/>
      </w:r>
      <w:ins w:id="2147" w:author="微软用户" w:date="2014-07-21T17:03:00Z">
        <w:r w:rsidR="003202FC">
          <w:rPr>
            <w:noProof/>
          </w:rPr>
          <w:t>87</w:t>
        </w:r>
      </w:ins>
      <w:ins w:id="2148" w:author="微软用户" w:date="2014-07-21T16:53:00Z">
        <w:r>
          <w:fldChar w:fldCharType="end"/>
        </w:r>
      </w:ins>
      <w:bookmarkEnd w:id="2145"/>
      <w:ins w:id="2149" w:author="微软用户" w:date="2014-07-21T15:47:00Z">
        <w:r w:rsidR="00B93C70">
          <w:rPr>
            <w:rFonts w:ascii="黑体" w:hAnsi="Times New Roman" w:hint="eastAsia"/>
            <w:sz w:val="21"/>
            <w:szCs w:val="21"/>
          </w:rPr>
          <w:t xml:space="preserve"> 施工销点页面</w:t>
        </w:r>
      </w:ins>
    </w:p>
    <w:p w:rsidR="00B93C70" w:rsidRDefault="00B93C70" w:rsidP="00B93C70">
      <w:pPr>
        <w:pStyle w:val="3"/>
        <w:tabs>
          <w:tab w:val="left" w:pos="432"/>
          <w:tab w:val="left" w:pos="720"/>
        </w:tabs>
        <w:rPr>
          <w:ins w:id="2150" w:author="微软用户" w:date="2014-07-21T15:47:00Z"/>
          <w:rFonts w:eastAsia="宋体"/>
        </w:rPr>
      </w:pPr>
      <w:bookmarkStart w:id="2151" w:name="_Toc393727879"/>
      <w:ins w:id="2152" w:author="微软用户" w:date="2014-07-21T15:47:00Z">
        <w:r>
          <w:rPr>
            <w:rFonts w:eastAsia="宋体" w:hint="eastAsia"/>
          </w:rPr>
          <w:t>行调请销点</w:t>
        </w:r>
        <w:bookmarkEnd w:id="2151"/>
      </w:ins>
    </w:p>
    <w:p w:rsidR="00B93C70" w:rsidRDefault="00B93C70" w:rsidP="00B93C70">
      <w:pPr>
        <w:pStyle w:val="3"/>
        <w:tabs>
          <w:tab w:val="left" w:pos="432"/>
          <w:tab w:val="left" w:pos="720"/>
        </w:tabs>
        <w:rPr>
          <w:ins w:id="2153" w:author="微软用户" w:date="2014-07-21T15:47:00Z"/>
          <w:rFonts w:eastAsia="宋体"/>
        </w:rPr>
      </w:pPr>
      <w:bookmarkStart w:id="2154" w:name="_Toc393727880"/>
      <w:ins w:id="2155" w:author="微软用户" w:date="2014-07-21T15:47:00Z">
        <w:r>
          <w:rPr>
            <w:rFonts w:eastAsia="宋体" w:hint="eastAsia"/>
          </w:rPr>
          <w:t>批准请点</w:t>
        </w:r>
        <w:bookmarkEnd w:id="2154"/>
      </w:ins>
    </w:p>
    <w:p w:rsidR="00B93C70" w:rsidRDefault="00B93C70" w:rsidP="00B93C70">
      <w:pPr>
        <w:pStyle w:val="ab"/>
        <w:ind w:firstLine="508"/>
        <w:rPr>
          <w:ins w:id="2156" w:author="微软用户" w:date="2014-07-21T15:47:00Z"/>
        </w:rPr>
      </w:pPr>
      <w:ins w:id="2157" w:author="微软用户" w:date="2014-07-21T15:47:00Z">
        <w:r>
          <w:rPr>
            <w:rFonts w:hint="eastAsia"/>
          </w:rPr>
          <w:t>行调收到车站的请点申请后，点击计划尾部的“操作”按钮，将进入批准请点子页面。核实请点信息无误后，点击“批准请点”按钮。如</w:t>
        </w:r>
      </w:ins>
      <w:ins w:id="2158" w:author="微软用户" w:date="2014-07-21T16:54:00Z">
        <w:r w:rsidR="00AC3E54">
          <w:fldChar w:fldCharType="begin"/>
        </w:r>
        <w:r w:rsidR="00AC3E54">
          <w:instrText xml:space="preserve"> </w:instrText>
        </w:r>
        <w:r w:rsidR="00AC3E54">
          <w:rPr>
            <w:rFonts w:hint="eastAsia"/>
          </w:rPr>
          <w:instrText>REF _Ref393724993 \h</w:instrText>
        </w:r>
        <w:r w:rsidR="00AC3E54">
          <w:instrText xml:space="preserve"> </w:instrText>
        </w:r>
      </w:ins>
      <w:r w:rsidR="00AC3E54">
        <w:fldChar w:fldCharType="separate"/>
      </w:r>
      <w:ins w:id="2159" w:author="微软用户" w:date="2014-07-21T16:54:00Z">
        <w:r w:rsidR="00AC3E54">
          <w:t>图</w:t>
        </w:r>
        <w:r w:rsidR="00AC3E54">
          <w:t xml:space="preserve">3- </w:t>
        </w:r>
        <w:r w:rsidR="00AC3E54">
          <w:rPr>
            <w:noProof/>
          </w:rPr>
          <w:t>88</w:t>
        </w:r>
        <w:r w:rsidR="00AC3E54">
          <w:fldChar w:fldCharType="end"/>
        </w:r>
      </w:ins>
      <w:ins w:id="2160" w:author="微软用户" w:date="2014-07-21T15:47:00Z">
        <w:r>
          <w:rPr>
            <w:rFonts w:hint="eastAsia"/>
          </w:rPr>
          <w:t>所示。</w:t>
        </w:r>
      </w:ins>
    </w:p>
    <w:p w:rsidR="00B93C70" w:rsidRDefault="00CC18BC" w:rsidP="00B93C70">
      <w:pPr>
        <w:autoSpaceDN w:val="0"/>
        <w:spacing w:beforeAutospacing="1" w:afterAutospacing="1"/>
        <w:rPr>
          <w:ins w:id="2161" w:author="微软用户" w:date="2014-07-21T15:47:00Z"/>
        </w:rPr>
      </w:pPr>
      <w:ins w:id="2162" w:author="微软用户" w:date="2014-07-21T15:51:00Z">
        <w:r>
          <w:rPr>
            <w:noProof/>
          </w:rPr>
          <w:drawing>
            <wp:inline distT="0" distB="0" distL="0" distR="0">
              <wp:extent cx="5400040" cy="2330513"/>
              <wp:effectExtent l="19050" t="0" r="0" b="0"/>
              <wp:docPr id="18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7" cstate="print"/>
                      <a:srcRect/>
                      <a:stretch>
                        <a:fillRect/>
                      </a:stretch>
                    </pic:blipFill>
                    <pic:spPr bwMode="auto">
                      <a:xfrm>
                        <a:off x="0" y="0"/>
                        <a:ext cx="5400040" cy="2330513"/>
                      </a:xfrm>
                      <a:prstGeom prst="rect">
                        <a:avLst/>
                      </a:prstGeom>
                      <a:noFill/>
                      <a:ln w="9525">
                        <a:noFill/>
                        <a:miter lim="800000"/>
                        <a:headEnd/>
                        <a:tailEnd/>
                      </a:ln>
                    </pic:spPr>
                  </pic:pic>
                </a:graphicData>
              </a:graphic>
            </wp:inline>
          </w:drawing>
        </w:r>
      </w:ins>
    </w:p>
    <w:p w:rsidR="00B93C70" w:rsidRDefault="00AC3E54">
      <w:pPr>
        <w:pStyle w:val="af8"/>
        <w:jc w:val="center"/>
        <w:rPr>
          <w:ins w:id="2163" w:author="微软用户" w:date="2014-07-21T15:47:00Z"/>
          <w:rFonts w:ascii="黑体" w:hAnsi="Times New Roman"/>
          <w:sz w:val="21"/>
          <w:szCs w:val="21"/>
        </w:rPr>
        <w:pPrChange w:id="2164" w:author="微软用户" w:date="2014-07-21T17:11:00Z">
          <w:pPr>
            <w:pStyle w:val="af7"/>
            <w:spacing w:after="350"/>
          </w:pPr>
        </w:pPrChange>
      </w:pPr>
      <w:bookmarkStart w:id="2165" w:name="_Ref393724993"/>
      <w:ins w:id="2166" w:author="微软用户" w:date="2014-07-21T16:54:00Z">
        <w:r>
          <w:t>图</w:t>
        </w:r>
        <w:r>
          <w:t xml:space="preserve">3- </w:t>
        </w:r>
        <w:r>
          <w:fldChar w:fldCharType="begin"/>
        </w:r>
        <w:r>
          <w:instrText xml:space="preserve"> SEQ </w:instrText>
        </w:r>
        <w:r>
          <w:instrText>图</w:instrText>
        </w:r>
        <w:r>
          <w:instrText xml:space="preserve">3- \* ARABIC </w:instrText>
        </w:r>
      </w:ins>
      <w:r>
        <w:fldChar w:fldCharType="separate"/>
      </w:r>
      <w:ins w:id="2167" w:author="微软用户" w:date="2014-07-21T17:03:00Z">
        <w:r w:rsidR="003202FC">
          <w:rPr>
            <w:noProof/>
          </w:rPr>
          <w:t>88</w:t>
        </w:r>
      </w:ins>
      <w:ins w:id="2168" w:author="微软用户" w:date="2014-07-21T16:54:00Z">
        <w:r>
          <w:fldChar w:fldCharType="end"/>
        </w:r>
      </w:ins>
      <w:bookmarkEnd w:id="2165"/>
      <w:ins w:id="2169" w:author="微软用户" w:date="2014-07-21T15:47:00Z">
        <w:r w:rsidR="00B93C70">
          <w:rPr>
            <w:rFonts w:ascii="黑体" w:hAnsi="Times New Roman" w:hint="eastAsia"/>
            <w:sz w:val="21"/>
            <w:szCs w:val="21"/>
          </w:rPr>
          <w:t>行调批准请点页面</w:t>
        </w:r>
      </w:ins>
    </w:p>
    <w:p w:rsidR="00B93C70" w:rsidRDefault="00B93C70" w:rsidP="00B93C70">
      <w:pPr>
        <w:pStyle w:val="3"/>
        <w:tabs>
          <w:tab w:val="left" w:pos="432"/>
          <w:tab w:val="left" w:pos="720"/>
        </w:tabs>
        <w:rPr>
          <w:ins w:id="2170" w:author="微软用户" w:date="2014-07-21T15:47:00Z"/>
          <w:rFonts w:eastAsia="宋体"/>
        </w:rPr>
      </w:pPr>
      <w:bookmarkStart w:id="2171" w:name="_Toc393727881"/>
      <w:ins w:id="2172" w:author="微软用户" w:date="2014-07-21T15:47:00Z">
        <w:r>
          <w:rPr>
            <w:rFonts w:eastAsia="宋体" w:hint="eastAsia"/>
          </w:rPr>
          <w:t>批准销点</w:t>
        </w:r>
        <w:bookmarkEnd w:id="2171"/>
      </w:ins>
    </w:p>
    <w:p w:rsidR="00B93C70" w:rsidRDefault="00B93C70" w:rsidP="00B93C70">
      <w:pPr>
        <w:pStyle w:val="ab"/>
        <w:ind w:firstLine="508"/>
        <w:rPr>
          <w:ins w:id="2173" w:author="微软用户" w:date="2014-07-21T15:47:00Z"/>
        </w:rPr>
      </w:pPr>
      <w:ins w:id="2174" w:author="微软用户" w:date="2014-07-21T15:47:00Z">
        <w:r>
          <w:rPr>
            <w:rFonts w:hint="eastAsia"/>
          </w:rPr>
          <w:t>行调收到车站的销点申请后，点击</w:t>
        </w:r>
        <w:r>
          <w:rPr>
            <w:rFonts w:hint="eastAsia"/>
          </w:rPr>
          <w:t xml:space="preserve"> </w:t>
        </w:r>
        <w:r>
          <w:rPr>
            <w:rFonts w:hint="eastAsia"/>
          </w:rPr>
          <w:t>“操作”按钮，进入批准销点子页面。核实销点信息无误后，点击“批准销点”按钮。如图</w:t>
        </w:r>
        <w:r>
          <w:rPr>
            <w:rFonts w:hint="eastAsia"/>
          </w:rPr>
          <w:t>3</w:t>
        </w:r>
      </w:ins>
      <w:ins w:id="2175" w:author="微软用户" w:date="2014-07-21T16:57:00Z">
        <w:r w:rsidR="00AC3E54">
          <w:rPr>
            <w:rFonts w:hint="eastAsia"/>
          </w:rPr>
          <w:t>-89</w:t>
        </w:r>
      </w:ins>
      <w:ins w:id="2176" w:author="微软用户" w:date="2014-07-21T15:47:00Z">
        <w:r>
          <w:rPr>
            <w:rFonts w:hint="eastAsia"/>
          </w:rPr>
          <w:t>所示。</w:t>
        </w:r>
      </w:ins>
    </w:p>
    <w:p w:rsidR="00B93C70" w:rsidRDefault="00CC18BC">
      <w:pPr>
        <w:pStyle w:val="af8"/>
        <w:jc w:val="center"/>
        <w:rPr>
          <w:ins w:id="2177" w:author="微软用户" w:date="2014-07-21T15:51:00Z"/>
          <w:rFonts w:ascii="黑体"/>
          <w:szCs w:val="21"/>
        </w:rPr>
        <w:pPrChange w:id="2178" w:author="微软用户" w:date="2014-07-21T17:11:00Z">
          <w:pPr>
            <w:pStyle w:val="ab"/>
            <w:ind w:firstLine="508"/>
          </w:pPr>
        </w:pPrChange>
      </w:pPr>
      <w:ins w:id="2179" w:author="微软用户" w:date="2014-07-21T15:51:00Z">
        <w:r>
          <w:rPr>
            <w:rFonts w:ascii="黑体"/>
            <w:noProof/>
            <w:szCs w:val="21"/>
            <w:rPrChange w:id="2180">
              <w:rPr>
                <w:noProof/>
              </w:rPr>
            </w:rPrChange>
          </w:rPr>
          <w:lastRenderedPageBreak/>
          <w:drawing>
            <wp:inline distT="0" distB="0" distL="0" distR="0">
              <wp:extent cx="5400040" cy="2702926"/>
              <wp:effectExtent l="19050" t="0" r="0" b="0"/>
              <wp:docPr id="18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8" cstate="print"/>
                      <a:srcRect/>
                      <a:stretch>
                        <a:fillRect/>
                      </a:stretch>
                    </pic:blipFill>
                    <pic:spPr bwMode="auto">
                      <a:xfrm>
                        <a:off x="0" y="0"/>
                        <a:ext cx="5400040" cy="2702926"/>
                      </a:xfrm>
                      <a:prstGeom prst="rect">
                        <a:avLst/>
                      </a:prstGeom>
                      <a:noFill/>
                      <a:ln w="9525">
                        <a:noFill/>
                        <a:miter lim="800000"/>
                        <a:headEnd/>
                        <a:tailEnd/>
                      </a:ln>
                    </pic:spPr>
                  </pic:pic>
                </a:graphicData>
              </a:graphic>
            </wp:inline>
          </w:drawing>
        </w:r>
      </w:ins>
      <w:ins w:id="2181" w:author="微软用户" w:date="2014-07-21T16:55:00Z">
        <w:r w:rsidR="00AC3E54">
          <w:rPr>
            <w:rFonts w:hint="eastAsia"/>
          </w:rPr>
          <w:t>图</w:t>
        </w:r>
        <w:r w:rsidR="00AC3E54">
          <w:rPr>
            <w:rFonts w:hint="eastAsia"/>
          </w:rPr>
          <w:t xml:space="preserve">3- </w:t>
        </w:r>
        <w:r w:rsidR="00AC3E54">
          <w:fldChar w:fldCharType="begin"/>
        </w:r>
        <w:r w:rsidR="00AC3E54">
          <w:instrText xml:space="preserve"> </w:instrText>
        </w:r>
        <w:r w:rsidR="00AC3E54">
          <w:rPr>
            <w:rFonts w:hint="eastAsia"/>
          </w:rPr>
          <w:instrText xml:space="preserve">SEQ </w:instrText>
        </w:r>
        <w:r w:rsidR="00AC3E54">
          <w:rPr>
            <w:rFonts w:hint="eastAsia"/>
          </w:rPr>
          <w:instrText>图</w:instrText>
        </w:r>
        <w:r w:rsidR="00AC3E54">
          <w:rPr>
            <w:rFonts w:hint="eastAsia"/>
          </w:rPr>
          <w:instrText>3- \* ARABIC</w:instrText>
        </w:r>
        <w:r w:rsidR="00AC3E54">
          <w:instrText xml:space="preserve"> </w:instrText>
        </w:r>
      </w:ins>
      <w:r w:rsidR="00AC3E54">
        <w:fldChar w:fldCharType="separate"/>
      </w:r>
      <w:ins w:id="2182" w:author="微软用户" w:date="2014-07-21T17:03:00Z">
        <w:r w:rsidR="003202FC">
          <w:rPr>
            <w:noProof/>
          </w:rPr>
          <w:t>89</w:t>
        </w:r>
      </w:ins>
      <w:ins w:id="2183" w:author="微软用户" w:date="2014-07-21T16:55:00Z">
        <w:r w:rsidR="00AC3E54">
          <w:fldChar w:fldCharType="end"/>
        </w:r>
      </w:ins>
      <w:ins w:id="2184" w:author="微软用户" w:date="2014-07-21T15:47:00Z">
        <w:r w:rsidR="00B93C70">
          <w:rPr>
            <w:rFonts w:ascii="黑体" w:hint="eastAsia"/>
            <w:szCs w:val="21"/>
          </w:rPr>
          <w:t>行调批准销点页面</w:t>
        </w:r>
      </w:ins>
    </w:p>
    <w:p w:rsidR="00CC18BC" w:rsidRDefault="003370DC">
      <w:pPr>
        <w:pStyle w:val="2"/>
        <w:rPr>
          <w:ins w:id="2185" w:author="微软用户" w:date="2014-07-21T15:53:00Z"/>
        </w:rPr>
        <w:pPrChange w:id="2186" w:author="微软用户" w:date="2014-07-21T15:52:00Z">
          <w:pPr>
            <w:pStyle w:val="ab"/>
            <w:ind w:firstLine="508"/>
          </w:pPr>
        </w:pPrChange>
      </w:pPr>
      <w:bookmarkStart w:id="2187" w:name="_Toc393727882"/>
      <w:ins w:id="2188" w:author="微软用户" w:date="2014-07-21T15:53:00Z">
        <w:r>
          <w:rPr>
            <w:rFonts w:hint="eastAsia"/>
          </w:rPr>
          <w:t>生产调度施工请销点</w:t>
        </w:r>
        <w:bookmarkEnd w:id="2187"/>
      </w:ins>
    </w:p>
    <w:p w:rsidR="003370DC" w:rsidRDefault="003370DC">
      <w:pPr>
        <w:ind w:firstLine="420"/>
        <w:rPr>
          <w:ins w:id="2189" w:author="微软用户" w:date="2014-07-21T15:56:00Z"/>
          <w:szCs w:val="24"/>
        </w:rPr>
        <w:pPrChange w:id="2190" w:author="微软用户" w:date="2014-07-21T15:59:00Z">
          <w:pPr>
            <w:pStyle w:val="ab"/>
            <w:ind w:firstLine="508"/>
          </w:pPr>
        </w:pPrChange>
      </w:pPr>
      <w:ins w:id="2191" w:author="微软用户" w:date="2014-07-21T15:53:00Z">
        <w:r>
          <w:rPr>
            <w:rFonts w:hint="eastAsia"/>
          </w:rPr>
          <w:t>C</w:t>
        </w:r>
        <w:r>
          <w:rPr>
            <w:rFonts w:hint="eastAsia"/>
          </w:rPr>
          <w:t>类计划选择请点地点为车厂或其他时（</w:t>
        </w:r>
      </w:ins>
      <w:ins w:id="2192" w:author="微软用户" w:date="2014-07-21T15:54:00Z">
        <w:r>
          <w:rPr>
            <w:rFonts w:hint="eastAsia"/>
          </w:rPr>
          <w:t>控制中心、变电所</w:t>
        </w:r>
      </w:ins>
      <w:ins w:id="2193" w:author="微软用户" w:date="2014-07-21T15:53:00Z">
        <w:r>
          <w:rPr>
            <w:rFonts w:hint="eastAsia"/>
          </w:rPr>
          <w:t>）</w:t>
        </w:r>
      </w:ins>
      <w:ins w:id="2194" w:author="微软用户" w:date="2014-07-21T15:54:00Z">
        <w:r>
          <w:rPr>
            <w:rFonts w:hint="eastAsia"/>
          </w:rPr>
          <w:t>时，</w:t>
        </w:r>
      </w:ins>
      <w:ins w:id="2195" w:author="微软用户" w:date="2014-07-21T15:55:00Z">
        <w:r>
          <w:rPr>
            <w:rFonts w:hint="eastAsia"/>
          </w:rPr>
          <w:t>由</w:t>
        </w:r>
      </w:ins>
      <w:ins w:id="2196" w:author="微软用户" w:date="2014-07-21T15:54:00Z">
        <w:r>
          <w:rPr>
            <w:rFonts w:hint="eastAsia"/>
          </w:rPr>
          <w:t>生产</w:t>
        </w:r>
      </w:ins>
      <w:ins w:id="2197" w:author="微软用户" w:date="2014-07-21T15:55:00Z">
        <w:r>
          <w:rPr>
            <w:rFonts w:hint="eastAsia"/>
          </w:rPr>
          <w:t>调度</w:t>
        </w:r>
      </w:ins>
      <w:ins w:id="2198" w:author="微软用户" w:date="2014-07-21T15:56:00Z">
        <w:r w:rsidRPr="00B93C70">
          <w:rPr>
            <w:rFonts w:hint="eastAsia"/>
            <w:sz w:val="24"/>
            <w:szCs w:val="24"/>
          </w:rPr>
          <w:t>进行请点操作，具体操作流程如</w:t>
        </w:r>
      </w:ins>
      <w:ins w:id="2199" w:author="微软用户" w:date="2014-07-21T16:58:00Z">
        <w:r w:rsidR="00F20B8B">
          <w:rPr>
            <w:sz w:val="24"/>
            <w:szCs w:val="24"/>
          </w:rPr>
          <w:fldChar w:fldCharType="begin"/>
        </w:r>
        <w:r w:rsidR="00F20B8B">
          <w:rPr>
            <w:sz w:val="24"/>
            <w:szCs w:val="24"/>
          </w:rPr>
          <w:instrText xml:space="preserve"> </w:instrText>
        </w:r>
        <w:r w:rsidR="00F20B8B">
          <w:rPr>
            <w:rFonts w:hint="eastAsia"/>
            <w:sz w:val="24"/>
            <w:szCs w:val="24"/>
          </w:rPr>
          <w:instrText>REF _Ref393725250 \h</w:instrText>
        </w:r>
        <w:r w:rsidR="00F20B8B">
          <w:rPr>
            <w:sz w:val="24"/>
            <w:szCs w:val="24"/>
          </w:rPr>
          <w:instrText xml:space="preserve"> </w:instrText>
        </w:r>
      </w:ins>
      <w:r w:rsidR="00F20B8B">
        <w:rPr>
          <w:sz w:val="24"/>
          <w:szCs w:val="24"/>
        </w:rPr>
      </w:r>
      <w:r w:rsidR="00F20B8B">
        <w:rPr>
          <w:sz w:val="24"/>
          <w:szCs w:val="24"/>
        </w:rPr>
        <w:fldChar w:fldCharType="separate"/>
      </w:r>
      <w:ins w:id="2200" w:author="微软用户" w:date="2014-07-21T16:58:00Z">
        <w:r w:rsidR="00F20B8B">
          <w:rPr>
            <w:rFonts w:hint="eastAsia"/>
          </w:rPr>
          <w:t>图</w:t>
        </w:r>
        <w:r w:rsidR="00F20B8B">
          <w:rPr>
            <w:rFonts w:hint="eastAsia"/>
          </w:rPr>
          <w:t xml:space="preserve">3- </w:t>
        </w:r>
        <w:r w:rsidR="00F20B8B">
          <w:rPr>
            <w:noProof/>
          </w:rPr>
          <w:t>90</w:t>
        </w:r>
        <w:r w:rsidR="00F20B8B">
          <w:rPr>
            <w:sz w:val="24"/>
            <w:szCs w:val="24"/>
          </w:rPr>
          <w:fldChar w:fldCharType="end"/>
        </w:r>
      </w:ins>
      <w:ins w:id="2201" w:author="微软用户" w:date="2014-07-21T15:56:00Z">
        <w:r w:rsidRPr="00B93C70">
          <w:rPr>
            <w:rFonts w:hint="eastAsia"/>
            <w:sz w:val="24"/>
            <w:szCs w:val="24"/>
          </w:rPr>
          <w:t>所示</w:t>
        </w:r>
        <w:r>
          <w:rPr>
            <w:rFonts w:hint="eastAsia"/>
            <w:sz w:val="24"/>
            <w:szCs w:val="24"/>
          </w:rPr>
          <w:t>：</w:t>
        </w:r>
      </w:ins>
    </w:p>
    <w:p w:rsidR="003370DC" w:rsidRDefault="003370DC" w:rsidP="000422EF">
      <w:pPr>
        <w:ind w:firstLine="448"/>
        <w:jc w:val="center"/>
        <w:rPr>
          <w:ins w:id="2202" w:author="微软用户" w:date="2014-07-21T16:58:00Z"/>
        </w:rPr>
        <w:pPrChange w:id="2203" w:author="微软用户" w:date="2014-07-21T17:41:00Z">
          <w:pPr>
            <w:pStyle w:val="ab"/>
            <w:ind w:firstLine="448"/>
          </w:pPr>
        </w:pPrChange>
      </w:pPr>
      <w:ins w:id="2204" w:author="微软用户" w:date="2014-07-21T15:56:00Z">
        <w:r w:rsidRPr="006D665F">
          <w:rPr>
            <w:noProof/>
          </w:rPr>
          <w:drawing>
            <wp:inline distT="0" distB="0" distL="0" distR="0">
              <wp:extent cx="1973580" cy="3657600"/>
              <wp:effectExtent l="19050" t="0" r="7620" b="0"/>
              <wp:docPr id="18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cstate="print"/>
                      <a:srcRect/>
                      <a:stretch>
                        <a:fillRect/>
                      </a:stretch>
                    </pic:blipFill>
                    <pic:spPr bwMode="auto">
                      <a:xfrm>
                        <a:off x="0" y="0"/>
                        <a:ext cx="1973580" cy="3657600"/>
                      </a:xfrm>
                      <a:prstGeom prst="rect">
                        <a:avLst/>
                      </a:prstGeom>
                      <a:noFill/>
                      <a:ln w="9525">
                        <a:noFill/>
                        <a:miter lim="800000"/>
                        <a:headEnd/>
                        <a:tailEnd/>
                      </a:ln>
                    </pic:spPr>
                  </pic:pic>
                </a:graphicData>
              </a:graphic>
            </wp:inline>
          </w:drawing>
        </w:r>
      </w:ins>
    </w:p>
    <w:p w:rsidR="00F20B8B" w:rsidRDefault="00F20B8B">
      <w:pPr>
        <w:pStyle w:val="af8"/>
        <w:jc w:val="center"/>
        <w:rPr>
          <w:ins w:id="2205" w:author="微软用户" w:date="2014-07-21T15:56:00Z"/>
        </w:rPr>
        <w:pPrChange w:id="2206" w:author="微软用户" w:date="2014-07-21T17:11:00Z">
          <w:pPr>
            <w:pStyle w:val="ab"/>
            <w:ind w:firstLine="508"/>
          </w:pPr>
        </w:pPrChange>
      </w:pPr>
      <w:bookmarkStart w:id="2207" w:name="_Ref393725250"/>
      <w:ins w:id="2208" w:author="微软用户" w:date="2014-07-21T16:58: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2209" w:author="微软用户" w:date="2014-07-21T17:03:00Z">
        <w:r w:rsidR="003202FC">
          <w:rPr>
            <w:noProof/>
          </w:rPr>
          <w:t>90</w:t>
        </w:r>
      </w:ins>
      <w:ins w:id="2210" w:author="微软用户" w:date="2014-07-21T16:58:00Z">
        <w:r>
          <w:fldChar w:fldCharType="end"/>
        </w:r>
        <w:bookmarkEnd w:id="2207"/>
        <w:r>
          <w:rPr>
            <w:rFonts w:hint="eastAsia"/>
          </w:rPr>
          <w:t>生产调度施工请销点流程图</w:t>
        </w:r>
      </w:ins>
    </w:p>
    <w:p w:rsidR="00F82D79" w:rsidRDefault="00F82D79">
      <w:pPr>
        <w:pStyle w:val="3"/>
        <w:rPr>
          <w:ins w:id="2211" w:author="微软用户" w:date="2014-07-21T16:01:00Z"/>
        </w:rPr>
        <w:pPrChange w:id="2212" w:author="微软用户" w:date="2014-07-21T16:01:00Z">
          <w:pPr>
            <w:pStyle w:val="ab"/>
            <w:ind w:firstLine="508"/>
          </w:pPr>
        </w:pPrChange>
      </w:pPr>
      <w:bookmarkStart w:id="2213" w:name="_Toc393727883"/>
      <w:ins w:id="2214" w:author="微软用户" w:date="2014-07-21T16:01:00Z">
        <w:r>
          <w:rPr>
            <w:rFonts w:eastAsiaTheme="minorEastAsia" w:hint="eastAsia"/>
          </w:rPr>
          <w:lastRenderedPageBreak/>
          <w:t>施工登记</w:t>
        </w:r>
        <w:bookmarkEnd w:id="2213"/>
      </w:ins>
    </w:p>
    <w:p w:rsidR="00F82D79" w:rsidRDefault="00F82D79" w:rsidP="00F82D79">
      <w:pPr>
        <w:pStyle w:val="ab"/>
        <w:ind w:firstLine="508"/>
        <w:rPr>
          <w:ins w:id="2215" w:author="微软用户" w:date="2014-07-21T16:01:00Z"/>
        </w:rPr>
      </w:pPr>
      <w:ins w:id="2216" w:author="微软用户" w:date="2014-07-21T16:01:00Z">
        <w:r>
          <w:rPr>
            <w:rFonts w:hint="eastAsia"/>
          </w:rPr>
          <w:t>作业状态处于“未开始”的作业进入操作界面时，将进入“施工登记”子页面。如</w:t>
        </w:r>
      </w:ins>
      <w:ins w:id="2217" w:author="微软用户" w:date="2014-07-21T16:59:00Z">
        <w:r w:rsidR="00F20B8B">
          <w:fldChar w:fldCharType="begin"/>
        </w:r>
        <w:r w:rsidR="00F20B8B">
          <w:instrText xml:space="preserve"> </w:instrText>
        </w:r>
        <w:r w:rsidR="00F20B8B">
          <w:rPr>
            <w:rFonts w:hint="eastAsia"/>
          </w:rPr>
          <w:instrText>REF _Ref393725269 \h</w:instrText>
        </w:r>
        <w:r w:rsidR="00F20B8B">
          <w:instrText xml:space="preserve"> </w:instrText>
        </w:r>
      </w:ins>
      <w:r w:rsidR="00F20B8B">
        <w:fldChar w:fldCharType="separate"/>
      </w:r>
      <w:ins w:id="2218" w:author="微软用户" w:date="2014-07-21T16:59:00Z">
        <w:r w:rsidR="00F20B8B">
          <w:rPr>
            <w:rFonts w:hint="eastAsia"/>
          </w:rPr>
          <w:t>图</w:t>
        </w:r>
        <w:r w:rsidR="00F20B8B">
          <w:rPr>
            <w:rFonts w:hint="eastAsia"/>
          </w:rPr>
          <w:t xml:space="preserve">3- </w:t>
        </w:r>
        <w:r w:rsidR="00F20B8B">
          <w:rPr>
            <w:noProof/>
          </w:rPr>
          <w:t>91</w:t>
        </w:r>
        <w:r w:rsidR="00F20B8B">
          <w:fldChar w:fldCharType="end"/>
        </w:r>
      </w:ins>
      <w:ins w:id="2219" w:author="微软用户" w:date="2014-07-21T16:01:00Z">
        <w:r>
          <w:rPr>
            <w:rFonts w:hint="eastAsia"/>
          </w:rPr>
          <w:t>所示。</w:t>
        </w:r>
      </w:ins>
    </w:p>
    <w:p w:rsidR="00F82D79" w:rsidRDefault="00F82D79" w:rsidP="00F82D79">
      <w:pPr>
        <w:pStyle w:val="ab"/>
        <w:ind w:firstLine="508"/>
        <w:rPr>
          <w:ins w:id="2220" w:author="微软用户" w:date="2014-07-21T16:01:00Z"/>
        </w:rPr>
      </w:pPr>
      <w:ins w:id="2221" w:author="微软用户" w:date="2014-07-21T16:01:00Z">
        <w:r>
          <w:rPr>
            <w:rFonts w:hint="eastAsia"/>
          </w:rPr>
          <w:t>施工登记页面显示了施工作业所包含的部分信息，包括作业代码、作业部门、作业区域、作业内容、供电安排、防护措施、配合部门、施工负责人（及其联系方式）等。产调需对这些信息进行逐项核实。若施工人数或大中型工器具与施工计划中填报的内容不符，产调根据实际情况判断是否同意请点。</w:t>
        </w:r>
      </w:ins>
    </w:p>
    <w:p w:rsidR="00F82D79" w:rsidRDefault="00F82D79" w:rsidP="00F82D79">
      <w:pPr>
        <w:autoSpaceDN w:val="0"/>
        <w:spacing w:beforeAutospacing="1" w:afterAutospacing="1"/>
        <w:rPr>
          <w:ins w:id="2222" w:author="微软用户" w:date="2014-07-21T16:01:00Z"/>
        </w:rPr>
      </w:pPr>
      <w:ins w:id="2223" w:author="微软用户" w:date="2014-07-21T16:02:00Z">
        <w:r>
          <w:rPr>
            <w:noProof/>
          </w:rPr>
          <w:drawing>
            <wp:inline distT="0" distB="0" distL="0" distR="0">
              <wp:extent cx="5400040" cy="1746996"/>
              <wp:effectExtent l="19050" t="0" r="0" b="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srcRect/>
                      <a:stretch>
                        <a:fillRect/>
                      </a:stretch>
                    </pic:blipFill>
                    <pic:spPr bwMode="auto">
                      <a:xfrm>
                        <a:off x="0" y="0"/>
                        <a:ext cx="5400040" cy="1746996"/>
                      </a:xfrm>
                      <a:prstGeom prst="rect">
                        <a:avLst/>
                      </a:prstGeom>
                      <a:noFill/>
                      <a:ln w="9525">
                        <a:noFill/>
                        <a:miter lim="800000"/>
                        <a:headEnd/>
                        <a:tailEnd/>
                      </a:ln>
                    </pic:spPr>
                  </pic:pic>
                </a:graphicData>
              </a:graphic>
            </wp:inline>
          </w:drawing>
        </w:r>
      </w:ins>
    </w:p>
    <w:p w:rsidR="00F82D79" w:rsidRDefault="00F20B8B">
      <w:pPr>
        <w:pStyle w:val="af8"/>
        <w:jc w:val="center"/>
        <w:rPr>
          <w:ins w:id="2224" w:author="微软用户" w:date="2014-07-21T16:01:00Z"/>
          <w:rFonts w:ascii="黑体"/>
          <w:szCs w:val="21"/>
        </w:rPr>
        <w:pPrChange w:id="2225" w:author="微软用户" w:date="2014-07-21T17:11:00Z">
          <w:pPr>
            <w:jc w:val="center"/>
          </w:pPr>
        </w:pPrChange>
      </w:pPr>
      <w:bookmarkStart w:id="2226" w:name="_Ref393725269"/>
      <w:ins w:id="2227" w:author="微软用户" w:date="2014-07-21T16:58:00Z">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ins>
      <w:r>
        <w:fldChar w:fldCharType="separate"/>
      </w:r>
      <w:ins w:id="2228" w:author="微软用户" w:date="2014-07-21T17:03:00Z">
        <w:r w:rsidR="003202FC">
          <w:rPr>
            <w:noProof/>
          </w:rPr>
          <w:t>91</w:t>
        </w:r>
      </w:ins>
      <w:ins w:id="2229" w:author="微软用户" w:date="2014-07-21T16:58:00Z">
        <w:r>
          <w:fldChar w:fldCharType="end"/>
        </w:r>
      </w:ins>
      <w:bookmarkEnd w:id="2226"/>
      <w:ins w:id="2230" w:author="微软用户" w:date="2014-07-21T16:01:00Z">
        <w:r w:rsidR="00F82D79">
          <w:rPr>
            <w:rFonts w:ascii="黑体" w:hint="eastAsia"/>
            <w:szCs w:val="21"/>
          </w:rPr>
          <w:t xml:space="preserve"> 施工登记界面</w:t>
        </w:r>
      </w:ins>
    </w:p>
    <w:p w:rsidR="00F82D79" w:rsidRDefault="00F82D79" w:rsidP="00F82D79">
      <w:pPr>
        <w:pStyle w:val="3"/>
        <w:tabs>
          <w:tab w:val="left" w:pos="432"/>
          <w:tab w:val="left" w:pos="720"/>
        </w:tabs>
        <w:rPr>
          <w:ins w:id="2231" w:author="微软用户" w:date="2014-07-21T16:01:00Z"/>
          <w:rFonts w:eastAsia="宋体"/>
        </w:rPr>
      </w:pPr>
      <w:bookmarkStart w:id="2232" w:name="_Toc393727884"/>
      <w:ins w:id="2233" w:author="微软用户" w:date="2014-07-21T16:01:00Z">
        <w:r>
          <w:rPr>
            <w:rFonts w:eastAsia="宋体" w:hint="eastAsia"/>
          </w:rPr>
          <w:t>施工请点</w:t>
        </w:r>
        <w:bookmarkEnd w:id="2232"/>
      </w:ins>
    </w:p>
    <w:p w:rsidR="00F82D79" w:rsidRDefault="00F82D79" w:rsidP="00F82D79">
      <w:pPr>
        <w:pStyle w:val="ab"/>
        <w:ind w:firstLine="508"/>
        <w:rPr>
          <w:ins w:id="2234" w:author="微软用户" w:date="2014-07-21T16:01:00Z"/>
        </w:rPr>
      </w:pPr>
      <w:ins w:id="2235" w:author="微软用户" w:date="2014-07-21T16:01:00Z">
        <w:r>
          <w:rPr>
            <w:rFonts w:hint="eastAsia"/>
          </w:rPr>
          <w:t>施工登记保存后，进行“施工请点”，如</w:t>
        </w:r>
      </w:ins>
      <w:ins w:id="2236" w:author="微软用户" w:date="2014-07-21T16:59:00Z">
        <w:r w:rsidR="00F20B8B">
          <w:fldChar w:fldCharType="begin"/>
        </w:r>
        <w:r w:rsidR="00F20B8B">
          <w:instrText xml:space="preserve"> </w:instrText>
        </w:r>
        <w:r w:rsidR="00F20B8B">
          <w:rPr>
            <w:rFonts w:hint="eastAsia"/>
          </w:rPr>
          <w:instrText>REF _Ref393725296 \h</w:instrText>
        </w:r>
        <w:r w:rsidR="00F20B8B">
          <w:instrText xml:space="preserve"> </w:instrText>
        </w:r>
      </w:ins>
      <w:r w:rsidR="00F20B8B">
        <w:fldChar w:fldCharType="separate"/>
      </w:r>
      <w:ins w:id="2237" w:author="微软用户" w:date="2014-07-21T16:59:00Z">
        <w:r w:rsidR="00F20B8B">
          <w:t>图</w:t>
        </w:r>
        <w:r w:rsidR="00F20B8B">
          <w:t xml:space="preserve">3- </w:t>
        </w:r>
        <w:r w:rsidR="00F20B8B">
          <w:rPr>
            <w:noProof/>
          </w:rPr>
          <w:t>92</w:t>
        </w:r>
        <w:r w:rsidR="00F20B8B">
          <w:fldChar w:fldCharType="end"/>
        </w:r>
      </w:ins>
      <w:ins w:id="2238" w:author="微软用户" w:date="2014-07-21T16:01:00Z">
        <w:r>
          <w:rPr>
            <w:rFonts w:hint="eastAsia"/>
          </w:rPr>
          <w:t>所示。</w:t>
        </w:r>
      </w:ins>
    </w:p>
    <w:p w:rsidR="00F82D79" w:rsidRDefault="00F82D79" w:rsidP="00F82D79">
      <w:pPr>
        <w:pStyle w:val="ab"/>
        <w:ind w:firstLine="508"/>
        <w:rPr>
          <w:ins w:id="2239" w:author="微软用户" w:date="2014-07-21T16:01:00Z"/>
        </w:rPr>
      </w:pPr>
      <w:ins w:id="2240" w:author="微软用户" w:date="2014-07-21T16:01:00Z">
        <w:r>
          <w:rPr>
            <w:rFonts w:hint="eastAsia"/>
          </w:rPr>
          <w:t>系统会自动判定施工条件是否符合</w:t>
        </w:r>
      </w:ins>
      <w:ins w:id="2241" w:author="微软用户" w:date="2014-07-21T16:02:00Z">
        <w:r>
          <w:rPr>
            <w:rFonts w:hint="eastAsia"/>
          </w:rPr>
          <w:t>，如</w:t>
        </w:r>
      </w:ins>
      <w:ins w:id="2242" w:author="微软用户" w:date="2014-07-21T16:01:00Z">
        <w:r>
          <w:rPr>
            <w:rFonts w:hint="eastAsia"/>
          </w:rPr>
          <w:t>接触网施工条件指供电分区是否已送电或停电。当施工条件不符合时，无法进行请点操作。</w:t>
        </w:r>
      </w:ins>
    </w:p>
    <w:p w:rsidR="00F82D79" w:rsidRDefault="00F82D79" w:rsidP="00F82D79">
      <w:pPr>
        <w:pStyle w:val="ab"/>
        <w:ind w:firstLine="508"/>
        <w:rPr>
          <w:ins w:id="2243" w:author="微软用户" w:date="2014-07-21T16:01:00Z"/>
        </w:rPr>
      </w:pPr>
      <w:ins w:id="2244" w:author="微软用户" w:date="2014-07-21T16:01:00Z">
        <w:r>
          <w:rPr>
            <w:rFonts w:hint="eastAsia"/>
          </w:rPr>
          <w:t>车站点击“开始施工”按钮执行施工开始操作。</w:t>
        </w:r>
      </w:ins>
    </w:p>
    <w:p w:rsidR="00F82D79" w:rsidRPr="00F82D79" w:rsidRDefault="00F82D79" w:rsidP="00F82D79">
      <w:pPr>
        <w:autoSpaceDN w:val="0"/>
        <w:spacing w:beforeAutospacing="1" w:afterAutospacing="1"/>
        <w:rPr>
          <w:ins w:id="2245" w:author="微软用户" w:date="2014-07-21T16:01:00Z"/>
        </w:rPr>
      </w:pPr>
      <w:ins w:id="2246" w:author="微软用户" w:date="2014-07-21T16:02:00Z">
        <w:r>
          <w:rPr>
            <w:noProof/>
          </w:rPr>
          <w:drawing>
            <wp:inline distT="0" distB="0" distL="0" distR="0">
              <wp:extent cx="5400040" cy="564918"/>
              <wp:effectExtent l="19050" t="0" r="0" b="0"/>
              <wp:docPr id="18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cstate="print"/>
                      <a:srcRect/>
                      <a:stretch>
                        <a:fillRect/>
                      </a:stretch>
                    </pic:blipFill>
                    <pic:spPr bwMode="auto">
                      <a:xfrm>
                        <a:off x="0" y="0"/>
                        <a:ext cx="5400040" cy="564918"/>
                      </a:xfrm>
                      <a:prstGeom prst="rect">
                        <a:avLst/>
                      </a:prstGeom>
                      <a:noFill/>
                      <a:ln w="9525">
                        <a:noFill/>
                        <a:miter lim="800000"/>
                        <a:headEnd/>
                        <a:tailEnd/>
                      </a:ln>
                    </pic:spPr>
                  </pic:pic>
                </a:graphicData>
              </a:graphic>
            </wp:inline>
          </w:drawing>
        </w:r>
      </w:ins>
    </w:p>
    <w:p w:rsidR="00F82D79" w:rsidRDefault="00F20B8B">
      <w:pPr>
        <w:pStyle w:val="af8"/>
        <w:jc w:val="center"/>
        <w:rPr>
          <w:ins w:id="2247" w:author="微软用户" w:date="2014-07-21T16:01:00Z"/>
          <w:rFonts w:ascii="黑体" w:hAnsi="Times New Roman"/>
          <w:sz w:val="21"/>
          <w:szCs w:val="21"/>
        </w:rPr>
        <w:pPrChange w:id="2248" w:author="微软用户" w:date="2014-07-21T17:11:00Z">
          <w:pPr>
            <w:pStyle w:val="af7"/>
            <w:spacing w:after="350"/>
          </w:pPr>
        </w:pPrChange>
      </w:pPr>
      <w:bookmarkStart w:id="2249" w:name="_Ref393725296"/>
      <w:ins w:id="2250" w:author="微软用户" w:date="2014-07-21T16:59:00Z">
        <w:r>
          <w:t>图</w:t>
        </w:r>
        <w:r>
          <w:t xml:space="preserve">3- </w:t>
        </w:r>
        <w:r>
          <w:fldChar w:fldCharType="begin"/>
        </w:r>
        <w:r>
          <w:instrText xml:space="preserve"> SEQ </w:instrText>
        </w:r>
        <w:r>
          <w:instrText>图</w:instrText>
        </w:r>
        <w:r>
          <w:instrText xml:space="preserve">3- \* ARABIC </w:instrText>
        </w:r>
      </w:ins>
      <w:r>
        <w:fldChar w:fldCharType="separate"/>
      </w:r>
      <w:ins w:id="2251" w:author="微软用户" w:date="2014-07-21T17:03:00Z">
        <w:r w:rsidR="003202FC">
          <w:rPr>
            <w:noProof/>
          </w:rPr>
          <w:t>92</w:t>
        </w:r>
      </w:ins>
      <w:ins w:id="2252" w:author="微软用户" w:date="2014-07-21T16:59:00Z">
        <w:r>
          <w:fldChar w:fldCharType="end"/>
        </w:r>
      </w:ins>
      <w:bookmarkEnd w:id="2249"/>
      <w:ins w:id="2253" w:author="微软用户" w:date="2014-07-21T16:01:00Z">
        <w:r w:rsidR="00F82D79">
          <w:rPr>
            <w:rFonts w:ascii="黑体" w:hAnsi="Times New Roman" w:hint="eastAsia"/>
            <w:sz w:val="21"/>
            <w:szCs w:val="21"/>
          </w:rPr>
          <w:t>施工请点界面</w:t>
        </w:r>
      </w:ins>
    </w:p>
    <w:p w:rsidR="00F82D79" w:rsidRDefault="00F82D79" w:rsidP="00F82D79">
      <w:pPr>
        <w:pStyle w:val="3"/>
        <w:tabs>
          <w:tab w:val="left" w:pos="432"/>
          <w:tab w:val="left" w:pos="720"/>
        </w:tabs>
        <w:rPr>
          <w:ins w:id="2254" w:author="微软用户" w:date="2014-07-21T16:01:00Z"/>
          <w:rFonts w:eastAsia="宋体"/>
        </w:rPr>
      </w:pPr>
      <w:bookmarkStart w:id="2255" w:name="_Toc393727885"/>
      <w:ins w:id="2256" w:author="微软用户" w:date="2014-07-21T16:01:00Z">
        <w:r>
          <w:rPr>
            <w:rFonts w:eastAsia="宋体" w:hint="eastAsia"/>
          </w:rPr>
          <w:t>施工销点</w:t>
        </w:r>
        <w:bookmarkEnd w:id="2255"/>
      </w:ins>
    </w:p>
    <w:p w:rsidR="00F82D79" w:rsidRDefault="00F82D79" w:rsidP="00F82D79">
      <w:pPr>
        <w:pStyle w:val="ab"/>
        <w:ind w:firstLine="508"/>
        <w:rPr>
          <w:ins w:id="2257" w:author="微软用户" w:date="2014-07-21T16:01:00Z"/>
        </w:rPr>
      </w:pPr>
      <w:ins w:id="2258" w:author="微软用户" w:date="2014-07-21T16:01:00Z">
        <w:r>
          <w:rPr>
            <w:rFonts w:hint="eastAsia"/>
          </w:rPr>
          <w:t>当施工结束以后，人员器具出清完毕，点击计划尾部的操作按钮，将进入“施工销点”子页面。如</w:t>
        </w:r>
      </w:ins>
      <w:ins w:id="2259" w:author="微软用户" w:date="2014-07-21T16:59:00Z">
        <w:r w:rsidR="00F20B8B">
          <w:fldChar w:fldCharType="begin"/>
        </w:r>
        <w:r w:rsidR="00F20B8B">
          <w:instrText xml:space="preserve"> </w:instrText>
        </w:r>
        <w:r w:rsidR="00F20B8B">
          <w:rPr>
            <w:rFonts w:hint="eastAsia"/>
          </w:rPr>
          <w:instrText>REF _Ref393725309 \h</w:instrText>
        </w:r>
        <w:r w:rsidR="00F20B8B">
          <w:instrText xml:space="preserve"> </w:instrText>
        </w:r>
      </w:ins>
      <w:r w:rsidR="00F20B8B">
        <w:fldChar w:fldCharType="separate"/>
      </w:r>
      <w:ins w:id="2260" w:author="微软用户" w:date="2014-07-21T16:59:00Z">
        <w:r w:rsidR="00F20B8B">
          <w:t>图</w:t>
        </w:r>
        <w:r w:rsidR="00F20B8B">
          <w:t xml:space="preserve">3- </w:t>
        </w:r>
        <w:r w:rsidR="00F20B8B">
          <w:rPr>
            <w:noProof/>
          </w:rPr>
          <w:t>93</w:t>
        </w:r>
        <w:r w:rsidR="00F20B8B">
          <w:fldChar w:fldCharType="end"/>
        </w:r>
      </w:ins>
      <w:ins w:id="2261" w:author="微软用户" w:date="2014-07-21T16:01:00Z">
        <w:r>
          <w:rPr>
            <w:rFonts w:hint="eastAsia"/>
          </w:rPr>
          <w:t>所示。</w:t>
        </w:r>
      </w:ins>
    </w:p>
    <w:p w:rsidR="00F82D79" w:rsidRDefault="00F82D79" w:rsidP="00F82D79">
      <w:pPr>
        <w:pStyle w:val="ab"/>
        <w:ind w:firstLine="508"/>
        <w:rPr>
          <w:ins w:id="2262" w:author="微软用户" w:date="2014-07-21T16:01:00Z"/>
        </w:rPr>
      </w:pPr>
      <w:ins w:id="2263" w:author="微软用户" w:date="2014-07-21T16:01:00Z">
        <w:r>
          <w:rPr>
            <w:rFonts w:hint="eastAsia"/>
          </w:rPr>
          <w:lastRenderedPageBreak/>
          <w:t>点击“销点”按钮</w:t>
        </w:r>
      </w:ins>
      <w:ins w:id="2264" w:author="微软用户" w:date="2014-07-21T16:03:00Z">
        <w:r>
          <w:rPr>
            <w:rFonts w:hint="eastAsia"/>
          </w:rPr>
          <w:t>，</w:t>
        </w:r>
      </w:ins>
      <w:ins w:id="2265" w:author="微软用户" w:date="2014-07-21T16:01:00Z">
        <w:r>
          <w:rPr>
            <w:rFonts w:hint="eastAsia"/>
          </w:rPr>
          <w:t>同意销点后，施工完成。</w:t>
        </w:r>
      </w:ins>
    </w:p>
    <w:p w:rsidR="00F82D79" w:rsidRDefault="00F82D79" w:rsidP="00F82D79">
      <w:pPr>
        <w:autoSpaceDN w:val="0"/>
        <w:spacing w:beforeAutospacing="1" w:afterAutospacing="1"/>
        <w:rPr>
          <w:ins w:id="2266" w:author="微软用户" w:date="2014-07-21T16:01:00Z"/>
        </w:rPr>
      </w:pPr>
      <w:ins w:id="2267" w:author="微软用户" w:date="2014-07-21T16:03:00Z">
        <w:r>
          <w:rPr>
            <w:noProof/>
          </w:rPr>
          <w:drawing>
            <wp:inline distT="0" distB="0" distL="0" distR="0">
              <wp:extent cx="5400040" cy="712221"/>
              <wp:effectExtent l="19050" t="0" r="0" b="0"/>
              <wp:docPr id="18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2" cstate="print"/>
                      <a:srcRect/>
                      <a:stretch>
                        <a:fillRect/>
                      </a:stretch>
                    </pic:blipFill>
                    <pic:spPr bwMode="auto">
                      <a:xfrm>
                        <a:off x="0" y="0"/>
                        <a:ext cx="5400040" cy="712221"/>
                      </a:xfrm>
                      <a:prstGeom prst="rect">
                        <a:avLst/>
                      </a:prstGeom>
                      <a:noFill/>
                      <a:ln w="9525">
                        <a:noFill/>
                        <a:miter lim="800000"/>
                        <a:headEnd/>
                        <a:tailEnd/>
                      </a:ln>
                    </pic:spPr>
                  </pic:pic>
                </a:graphicData>
              </a:graphic>
            </wp:inline>
          </w:drawing>
        </w:r>
      </w:ins>
    </w:p>
    <w:p w:rsidR="00F82D79" w:rsidRDefault="00F20B8B">
      <w:pPr>
        <w:pStyle w:val="af8"/>
        <w:jc w:val="center"/>
        <w:rPr>
          <w:ins w:id="2268" w:author="微软用户" w:date="2014-07-21T16:01:00Z"/>
          <w:rFonts w:ascii="黑体" w:hAnsi="Times New Roman"/>
          <w:sz w:val="21"/>
          <w:szCs w:val="21"/>
        </w:rPr>
        <w:pPrChange w:id="2269" w:author="微软用户" w:date="2014-07-21T17:11:00Z">
          <w:pPr>
            <w:pStyle w:val="af7"/>
            <w:spacing w:after="350"/>
          </w:pPr>
        </w:pPrChange>
      </w:pPr>
      <w:bookmarkStart w:id="2270" w:name="_Ref393725309"/>
      <w:ins w:id="2271" w:author="微软用户" w:date="2014-07-21T16:59:00Z">
        <w:r>
          <w:t>图</w:t>
        </w:r>
        <w:r>
          <w:t xml:space="preserve">3- </w:t>
        </w:r>
        <w:r>
          <w:fldChar w:fldCharType="begin"/>
        </w:r>
        <w:r>
          <w:instrText xml:space="preserve"> SEQ </w:instrText>
        </w:r>
        <w:r>
          <w:instrText>图</w:instrText>
        </w:r>
        <w:r>
          <w:instrText xml:space="preserve">3- \* ARABIC </w:instrText>
        </w:r>
      </w:ins>
      <w:r>
        <w:fldChar w:fldCharType="separate"/>
      </w:r>
      <w:ins w:id="2272" w:author="微软用户" w:date="2014-07-21T17:03:00Z">
        <w:r w:rsidR="003202FC">
          <w:rPr>
            <w:noProof/>
          </w:rPr>
          <w:t>93</w:t>
        </w:r>
      </w:ins>
      <w:ins w:id="2273" w:author="微软用户" w:date="2014-07-21T16:59:00Z">
        <w:r>
          <w:fldChar w:fldCharType="end"/>
        </w:r>
      </w:ins>
      <w:bookmarkEnd w:id="2270"/>
      <w:ins w:id="2274" w:author="微软用户" w:date="2014-07-21T16:01:00Z">
        <w:r w:rsidR="00F82D79">
          <w:rPr>
            <w:rFonts w:ascii="黑体" w:hAnsi="Times New Roman" w:hint="eastAsia"/>
            <w:sz w:val="21"/>
            <w:szCs w:val="21"/>
          </w:rPr>
          <w:t>施工销点页面</w:t>
        </w:r>
      </w:ins>
    </w:p>
    <w:p w:rsidR="00052391" w:rsidRDefault="009F091F">
      <w:pPr>
        <w:pStyle w:val="2"/>
        <w:rPr>
          <w:del w:id="2275" w:author="微软用户" w:date="2014-07-21T11:57:00Z"/>
          <w:rFonts w:ascii="Times New Roman" w:hAnsi="Times New Roman"/>
        </w:rPr>
      </w:pPr>
      <w:bookmarkStart w:id="2276" w:name="_Toc393707324"/>
      <w:del w:id="2277" w:author="微软用户" w:date="2014-07-21T11:57:00Z">
        <w:r w:rsidRPr="00EA19F6" w:rsidDel="00F93C6C">
          <w:rPr>
            <w:rFonts w:ascii="Times New Roman" w:hAnsi="Times New Roman"/>
          </w:rPr>
          <w:delText>车站施工请销点</w:delText>
        </w:r>
        <w:bookmarkStart w:id="2278" w:name="_Toc393707391"/>
        <w:bookmarkStart w:id="2279" w:name="_Toc393727886"/>
        <w:bookmarkEnd w:id="1739"/>
        <w:bookmarkEnd w:id="1740"/>
        <w:bookmarkEnd w:id="2276"/>
        <w:bookmarkEnd w:id="2278"/>
        <w:bookmarkEnd w:id="2279"/>
      </w:del>
    </w:p>
    <w:p w:rsidR="009F091F" w:rsidRPr="00EA19F6" w:rsidDel="00F93C6C" w:rsidRDefault="009F091F" w:rsidP="009F091F">
      <w:pPr>
        <w:pStyle w:val="3"/>
        <w:rPr>
          <w:del w:id="2280" w:author="微软用户" w:date="2014-07-21T11:57:00Z"/>
          <w:rFonts w:eastAsia="宋体"/>
        </w:rPr>
      </w:pPr>
      <w:bookmarkStart w:id="2281" w:name="_Toc374623979"/>
      <w:bookmarkStart w:id="2282" w:name="_Toc374624513"/>
      <w:bookmarkStart w:id="2283" w:name="_Toc393707325"/>
      <w:del w:id="2284" w:author="微软用户" w:date="2014-07-21T11:57:00Z">
        <w:r w:rsidRPr="00EA19F6" w:rsidDel="00F93C6C">
          <w:rPr>
            <w:rFonts w:eastAsia="宋体"/>
          </w:rPr>
          <w:delText>请销点界面</w:delText>
        </w:r>
        <w:bookmarkStart w:id="2285" w:name="_Toc393707392"/>
        <w:bookmarkStart w:id="2286" w:name="_Toc393727887"/>
        <w:bookmarkEnd w:id="2281"/>
        <w:bookmarkEnd w:id="2282"/>
        <w:bookmarkEnd w:id="2283"/>
        <w:bookmarkEnd w:id="2285"/>
        <w:bookmarkEnd w:id="2286"/>
      </w:del>
    </w:p>
    <w:p w:rsidR="009F091F" w:rsidRPr="00EA19F6" w:rsidDel="00F93C6C" w:rsidRDefault="009F091F" w:rsidP="009F091F">
      <w:pPr>
        <w:pStyle w:val="4"/>
        <w:rPr>
          <w:del w:id="2287" w:author="微软用户" w:date="2014-07-21T11:57:00Z"/>
        </w:rPr>
      </w:pPr>
      <w:del w:id="2288" w:author="微软用户" w:date="2014-07-21T11:57:00Z">
        <w:r w:rsidRPr="00EA19F6" w:rsidDel="00F93C6C">
          <w:delText>施工作业列表</w:delText>
        </w:r>
        <w:bookmarkStart w:id="2289" w:name="_Toc393707393"/>
        <w:bookmarkStart w:id="2290" w:name="_Toc393727888"/>
        <w:bookmarkEnd w:id="2289"/>
        <w:bookmarkEnd w:id="2290"/>
      </w:del>
    </w:p>
    <w:p w:rsidR="005566B1" w:rsidRDefault="009F091F" w:rsidP="006D665F">
      <w:pPr>
        <w:pStyle w:val="ab"/>
        <w:spacing w:line="360" w:lineRule="auto"/>
        <w:ind w:firstLine="508"/>
        <w:rPr>
          <w:del w:id="2291" w:author="微软用户" w:date="2014-07-21T11:57:00Z"/>
        </w:rPr>
        <w:pPrChange w:id="2292" w:author="微软用户" w:date="2014-07-21T17:24:00Z">
          <w:pPr>
            <w:pStyle w:val="ab"/>
            <w:spacing w:line="360" w:lineRule="auto"/>
            <w:ind w:firstLine="508"/>
          </w:pPr>
        </w:pPrChange>
      </w:pPr>
      <w:del w:id="2293" w:author="微软用户" w:date="2014-07-21T11:57:00Z">
        <w:r w:rsidRPr="00EA19F6" w:rsidDel="00F93C6C">
          <w:delText>施工作业列表包含了当天所有线路作业范围包含当前车站的作业。计划在本站请销点的计划才可执行操作，否则只有查看的权限。</w:delText>
        </w:r>
        <w:bookmarkStart w:id="2294" w:name="_Toc393707394"/>
        <w:bookmarkStart w:id="2295" w:name="_Toc393727889"/>
        <w:bookmarkEnd w:id="2294"/>
        <w:bookmarkEnd w:id="2295"/>
      </w:del>
    </w:p>
    <w:p w:rsidR="009F091F" w:rsidRPr="00EA19F6" w:rsidDel="00F93C6C" w:rsidRDefault="009F091F">
      <w:pPr>
        <w:pStyle w:val="ab"/>
        <w:spacing w:line="360" w:lineRule="auto"/>
        <w:ind w:firstLine="508"/>
        <w:rPr>
          <w:del w:id="2296" w:author="微软用户" w:date="2014-07-21T11:57:00Z"/>
        </w:rPr>
      </w:pPr>
      <w:del w:id="2297" w:author="微软用户" w:date="2014-07-21T11:57:00Z">
        <w:r w:rsidRPr="00EA19F6" w:rsidDel="00F93C6C">
          <w:delText>作业列表中的</w:delText>
        </w:r>
        <w:r w:rsidR="004209FD" w:rsidDel="00F93C6C">
          <w:rPr>
            <w:rFonts w:hint="eastAsia"/>
          </w:rPr>
          <w:delText>“</w:delText>
        </w:r>
        <w:r w:rsidRPr="00EA19F6" w:rsidDel="00F93C6C">
          <w:delText>作业状态</w:delText>
        </w:r>
        <w:r w:rsidR="004209FD" w:rsidDel="00F93C6C">
          <w:rPr>
            <w:rFonts w:hint="eastAsia"/>
          </w:rPr>
          <w:delText>”</w:delText>
        </w:r>
        <w:r w:rsidRPr="00EA19F6" w:rsidDel="00F93C6C">
          <w:delText>显示了该作业在请销点流程中所处的步骤，包括：</w:delText>
        </w:r>
        <w:r w:rsidRPr="00EA19F6" w:rsidDel="00F93C6C">
          <w:rPr>
            <w:color w:val="FF0000"/>
          </w:rPr>
          <w:delText>未开始、已登记、请点中、已批点、施工中、销点中、已完成</w:delText>
        </w:r>
        <w:r w:rsidRPr="00EA19F6" w:rsidDel="00F93C6C">
          <w:delText>。</w:delText>
        </w:r>
        <w:bookmarkStart w:id="2298" w:name="_Toc393707395"/>
        <w:bookmarkStart w:id="2299" w:name="_Toc393727890"/>
        <w:bookmarkEnd w:id="2298"/>
        <w:bookmarkEnd w:id="2299"/>
      </w:del>
    </w:p>
    <w:p w:rsidR="009F091F" w:rsidRPr="00EA19F6" w:rsidDel="00F93C6C" w:rsidRDefault="009F091F">
      <w:pPr>
        <w:pStyle w:val="ab"/>
        <w:spacing w:line="360" w:lineRule="auto"/>
        <w:ind w:firstLine="508"/>
        <w:rPr>
          <w:del w:id="2300" w:author="微软用户" w:date="2014-07-21T11:57:00Z"/>
        </w:rPr>
      </w:pPr>
      <w:del w:id="2301" w:author="微软用户" w:date="2014-07-21T11:57:00Z">
        <w:r w:rsidRPr="00EA19F6" w:rsidDel="00F93C6C">
          <w:delText>点击施工作业</w:delText>
        </w:r>
        <w:r w:rsidR="00BF1712" w:rsidRPr="00EA19F6" w:rsidDel="00F93C6C">
          <w:delText>内容</w:delText>
        </w:r>
        <w:r w:rsidRPr="00EA19F6" w:rsidDel="00F93C6C">
          <w:delText>尾部的</w:delText>
        </w:r>
        <w:r w:rsidR="004209FD" w:rsidDel="00F93C6C">
          <w:rPr>
            <w:rFonts w:hint="eastAsia"/>
          </w:rPr>
          <w:delText>“</w:delText>
        </w:r>
        <w:r w:rsidRPr="00EA19F6" w:rsidDel="00F93C6C">
          <w:delText>操作</w:delText>
        </w:r>
        <w:r w:rsidR="004209FD" w:rsidDel="00F93C6C">
          <w:rPr>
            <w:rFonts w:hint="eastAsia"/>
          </w:rPr>
          <w:delText>”</w:delText>
        </w:r>
        <w:r w:rsidRPr="00EA19F6" w:rsidDel="00F93C6C">
          <w:delText>按钮，可进入请销点操作页面。</w:delText>
        </w:r>
        <w:bookmarkStart w:id="2302" w:name="_Toc393707396"/>
        <w:bookmarkStart w:id="2303" w:name="_Toc393727891"/>
        <w:bookmarkEnd w:id="2302"/>
        <w:bookmarkEnd w:id="2303"/>
      </w:del>
    </w:p>
    <w:p w:rsidR="009F091F" w:rsidRPr="00EA19F6" w:rsidDel="00F93C6C" w:rsidRDefault="009F091F" w:rsidP="009F091F">
      <w:pPr>
        <w:pStyle w:val="4"/>
        <w:rPr>
          <w:del w:id="2304" w:author="微软用户" w:date="2014-07-21T11:57:00Z"/>
        </w:rPr>
      </w:pPr>
      <w:del w:id="2305" w:author="微软用户" w:date="2014-07-21T11:57:00Z">
        <w:r w:rsidRPr="00EA19F6" w:rsidDel="00F93C6C">
          <w:delText>施工作业状态栏</w:delText>
        </w:r>
        <w:bookmarkStart w:id="2306" w:name="_Toc393707397"/>
        <w:bookmarkStart w:id="2307" w:name="_Toc393727892"/>
        <w:bookmarkEnd w:id="2306"/>
        <w:bookmarkEnd w:id="2307"/>
      </w:del>
    </w:p>
    <w:p w:rsidR="009F091F" w:rsidRPr="00EA19F6" w:rsidDel="00F93C6C" w:rsidRDefault="009F091F">
      <w:pPr>
        <w:pStyle w:val="ab"/>
        <w:spacing w:line="360" w:lineRule="auto"/>
        <w:ind w:firstLine="508"/>
        <w:rPr>
          <w:del w:id="2308" w:author="微软用户" w:date="2014-07-21T11:57:00Z"/>
        </w:rPr>
      </w:pPr>
      <w:del w:id="2309" w:author="微软用户" w:date="2014-07-21T11:57:00Z">
        <w:r w:rsidRPr="00EA19F6" w:rsidDel="00F93C6C">
          <w:delText>点击选择一条施工作业，在右侧状态栏中将显示该施工作业请销点流程的每个时间节点。</w:delText>
        </w:r>
        <w:r w:rsidR="00BF1712" w:rsidRPr="00EA19F6" w:rsidDel="00F93C6C">
          <w:delText>如</w:delText>
        </w:r>
        <w:r w:rsidR="008C2FE7" w:rsidRPr="00EA19F6" w:rsidDel="00F93C6C">
          <w:delText>图</w:delText>
        </w:r>
        <w:r w:rsidR="00BF1712" w:rsidRPr="00EA19F6" w:rsidDel="00F93C6C">
          <w:delText>3.</w:delText>
        </w:r>
        <w:r w:rsidR="009A7676" w:rsidRPr="00EA19F6" w:rsidDel="00F93C6C">
          <w:delText>5</w:delText>
        </w:r>
        <w:r w:rsidR="004209FD" w:rsidDel="00F93C6C">
          <w:delText>8</w:delText>
        </w:r>
        <w:r w:rsidR="00BF1712" w:rsidRPr="00EA19F6" w:rsidDel="00F93C6C">
          <w:delText>所示。</w:delText>
        </w:r>
        <w:bookmarkStart w:id="2310" w:name="_Toc393707398"/>
        <w:bookmarkStart w:id="2311" w:name="_Toc393727893"/>
        <w:bookmarkEnd w:id="2310"/>
        <w:bookmarkEnd w:id="2311"/>
      </w:del>
    </w:p>
    <w:p w:rsidR="009F091F" w:rsidRPr="00EA19F6" w:rsidDel="00F93C6C" w:rsidRDefault="005566B1" w:rsidP="00745FAE">
      <w:pPr>
        <w:jc w:val="center"/>
        <w:rPr>
          <w:del w:id="2312" w:author="微软用户" w:date="2014-07-21T11:57:00Z"/>
          <w:noProof/>
        </w:rPr>
      </w:pPr>
      <w:del w:id="2313" w:author="微软用户" w:date="2014-07-21T11:57:00Z">
        <w:r>
          <w:rPr>
            <w:noProof/>
            <w:rPrChange w:id="2314">
              <w:rPr>
                <w:noProof/>
                <w:color w:val="0000FF"/>
                <w:u w:val="single"/>
              </w:rPr>
            </w:rPrChange>
          </w:rPr>
          <w:drawing>
            <wp:inline distT="0" distB="0" distL="0" distR="0">
              <wp:extent cx="5400040" cy="2635083"/>
              <wp:effectExtent l="1905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400040" cy="2635083"/>
                      </a:xfrm>
                      <a:prstGeom prst="rect">
                        <a:avLst/>
                      </a:prstGeom>
                      <a:noFill/>
                      <a:ln w="9525">
                        <a:noFill/>
                        <a:miter lim="800000"/>
                        <a:headEnd/>
                        <a:tailEnd/>
                      </a:ln>
                    </pic:spPr>
                  </pic:pic>
                </a:graphicData>
              </a:graphic>
            </wp:inline>
          </w:drawing>
        </w:r>
        <w:bookmarkStart w:id="2315" w:name="_Toc393707399"/>
        <w:bookmarkStart w:id="2316" w:name="_Toc393727894"/>
        <w:bookmarkEnd w:id="2315"/>
        <w:bookmarkEnd w:id="2316"/>
      </w:del>
    </w:p>
    <w:p w:rsidR="009F091F" w:rsidRPr="00EA19F6" w:rsidDel="00F93C6C" w:rsidRDefault="009F091F" w:rsidP="009F091F">
      <w:pPr>
        <w:pStyle w:val="af7"/>
        <w:spacing w:after="350"/>
        <w:rPr>
          <w:del w:id="2317" w:author="微软用户" w:date="2014-07-21T11:57:00Z"/>
          <w:rFonts w:ascii="Times New Roman" w:eastAsia="黑体" w:hAnsi="Times New Roman"/>
          <w:sz w:val="21"/>
          <w:szCs w:val="21"/>
        </w:rPr>
      </w:pPr>
      <w:del w:id="2318" w:author="微软用户" w:date="2014-07-21T11:57:00Z">
        <w:r w:rsidRPr="00EA19F6" w:rsidDel="00F93C6C">
          <w:rPr>
            <w:rFonts w:ascii="Times New Roman" w:eastAsia="黑体" w:hAnsi="Times New Roman"/>
            <w:sz w:val="21"/>
            <w:szCs w:val="21"/>
          </w:rPr>
          <w:delText>图</w:delText>
        </w:r>
        <w:r w:rsidR="008C2FE7" w:rsidRPr="00EA19F6" w:rsidDel="00F93C6C">
          <w:rPr>
            <w:rFonts w:ascii="Times New Roman" w:eastAsia="黑体" w:hAnsi="Times New Roman"/>
            <w:sz w:val="21"/>
            <w:szCs w:val="21"/>
          </w:rPr>
          <w:delText>3.</w:delText>
        </w:r>
        <w:r w:rsidR="009A7676" w:rsidRPr="00EA19F6" w:rsidDel="00F93C6C">
          <w:rPr>
            <w:rFonts w:ascii="Times New Roman" w:eastAsia="黑体" w:hAnsi="Times New Roman"/>
            <w:sz w:val="21"/>
            <w:szCs w:val="21"/>
          </w:rPr>
          <w:delText>5</w:delText>
        </w:r>
        <w:r w:rsidR="004209FD" w:rsidDel="00F93C6C">
          <w:rPr>
            <w:rFonts w:ascii="Times New Roman" w:eastAsia="黑体" w:hAnsi="Times New Roman"/>
            <w:sz w:val="21"/>
            <w:szCs w:val="21"/>
          </w:rPr>
          <w:delText>8</w:delText>
        </w:r>
        <w:r w:rsidRPr="00EA19F6" w:rsidDel="00F93C6C">
          <w:rPr>
            <w:rFonts w:ascii="Times New Roman" w:eastAsia="黑体" w:hAnsi="Times New Roman"/>
            <w:sz w:val="21"/>
            <w:szCs w:val="21"/>
          </w:rPr>
          <w:delText xml:space="preserve"> </w:delText>
        </w:r>
        <w:r w:rsidRPr="00EA19F6" w:rsidDel="00F93C6C">
          <w:rPr>
            <w:rFonts w:ascii="Times New Roman" w:eastAsia="黑体" w:hAnsi="Times New Roman"/>
            <w:sz w:val="21"/>
            <w:szCs w:val="21"/>
          </w:rPr>
          <w:delText>车站请销点界面</w:delText>
        </w:r>
        <w:bookmarkStart w:id="2319" w:name="_Toc393707400"/>
        <w:bookmarkStart w:id="2320" w:name="_Toc393727895"/>
        <w:bookmarkEnd w:id="2319"/>
        <w:bookmarkEnd w:id="2320"/>
      </w:del>
    </w:p>
    <w:p w:rsidR="00F76481" w:rsidRPr="00EA19F6" w:rsidDel="00F93C6C" w:rsidRDefault="00F76481" w:rsidP="00F76481">
      <w:pPr>
        <w:pStyle w:val="4"/>
        <w:rPr>
          <w:del w:id="2321" w:author="微软用户" w:date="2014-07-21T11:57:00Z"/>
        </w:rPr>
      </w:pPr>
      <w:del w:id="2322" w:author="微软用户" w:date="2014-07-21T11:57:00Z">
        <w:r w:rsidRPr="00EA19F6" w:rsidDel="00F93C6C">
          <w:delText>施工作业导出</w:delText>
        </w:r>
        <w:bookmarkStart w:id="2323" w:name="_Toc393707401"/>
        <w:bookmarkStart w:id="2324" w:name="_Toc393727896"/>
        <w:bookmarkEnd w:id="2323"/>
        <w:bookmarkEnd w:id="2324"/>
      </w:del>
    </w:p>
    <w:p w:rsidR="00F76481" w:rsidRPr="00EA19F6" w:rsidDel="00F93C6C" w:rsidRDefault="00F76481">
      <w:pPr>
        <w:pStyle w:val="ab"/>
        <w:spacing w:line="360" w:lineRule="auto"/>
        <w:ind w:firstLine="508"/>
        <w:rPr>
          <w:del w:id="2325" w:author="微软用户" w:date="2014-07-21T11:57:00Z"/>
        </w:rPr>
      </w:pPr>
      <w:del w:id="2326" w:author="微软用户" w:date="2014-07-21T11:57:00Z">
        <w:r w:rsidRPr="00EA19F6" w:rsidDel="00F93C6C">
          <w:delText>在请销点列表上方，点击</w:delText>
        </w:r>
        <w:r w:rsidR="004209FD" w:rsidDel="00F93C6C">
          <w:rPr>
            <w:rFonts w:hint="eastAsia"/>
          </w:rPr>
          <w:delText>“</w:delText>
        </w:r>
        <w:r w:rsidRPr="00EA19F6" w:rsidDel="00F93C6C">
          <w:delText>导出</w:delText>
        </w:r>
        <w:r w:rsidR="004209FD" w:rsidDel="00F93C6C">
          <w:rPr>
            <w:rFonts w:hint="eastAsia"/>
          </w:rPr>
          <w:delText>”</w:delText>
        </w:r>
        <w:r w:rsidRPr="00EA19F6" w:rsidDel="00F93C6C">
          <w:delText>，可以</w:delText>
        </w:r>
        <w:r w:rsidRPr="00EA19F6" w:rsidDel="00F93C6C">
          <w:delText>Excel</w:delText>
        </w:r>
        <w:r w:rsidR="004209FD" w:rsidDel="00F93C6C">
          <w:delText>形式导出施工作业列表，如图</w:delText>
        </w:r>
        <w:r w:rsidR="004209FD" w:rsidDel="00F93C6C">
          <w:rPr>
            <w:rFonts w:hint="eastAsia"/>
          </w:rPr>
          <w:delText>3.59</w:delText>
        </w:r>
        <w:r w:rsidR="004209FD" w:rsidDel="00F93C6C">
          <w:delText>所示</w:delText>
        </w:r>
        <w:r w:rsidR="004209FD" w:rsidDel="00F93C6C">
          <w:rPr>
            <w:rFonts w:hint="eastAsia"/>
          </w:rPr>
          <w:delText>。</w:delText>
        </w:r>
        <w:bookmarkStart w:id="2327" w:name="_Toc393707402"/>
        <w:bookmarkStart w:id="2328" w:name="_Toc393727897"/>
        <w:bookmarkEnd w:id="2327"/>
        <w:bookmarkEnd w:id="2328"/>
      </w:del>
    </w:p>
    <w:p w:rsidR="00F76481" w:rsidRPr="00EA19F6" w:rsidDel="00F93C6C" w:rsidRDefault="005566B1" w:rsidP="00745FAE">
      <w:pPr>
        <w:jc w:val="center"/>
        <w:rPr>
          <w:del w:id="2329" w:author="微软用户" w:date="2014-07-21T11:57:00Z"/>
          <w:noProof/>
        </w:rPr>
      </w:pPr>
      <w:del w:id="2330" w:author="微软用户" w:date="2014-07-21T11:57:00Z">
        <w:r>
          <w:rPr>
            <w:noProof/>
            <w:rPrChange w:id="2331">
              <w:rPr>
                <w:noProof/>
                <w:color w:val="0000FF"/>
                <w:u w:val="single"/>
              </w:rPr>
            </w:rPrChange>
          </w:rPr>
          <w:drawing>
            <wp:inline distT="0" distB="0" distL="0" distR="0">
              <wp:extent cx="5400040" cy="3572879"/>
              <wp:effectExtent l="19050" t="0" r="0"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400040" cy="3572879"/>
                      </a:xfrm>
                      <a:prstGeom prst="rect">
                        <a:avLst/>
                      </a:prstGeom>
                      <a:noFill/>
                      <a:ln w="9525">
                        <a:noFill/>
                        <a:miter lim="800000"/>
                        <a:headEnd/>
                        <a:tailEnd/>
                      </a:ln>
                    </pic:spPr>
                  </pic:pic>
                </a:graphicData>
              </a:graphic>
            </wp:inline>
          </w:drawing>
        </w:r>
        <w:bookmarkStart w:id="2332" w:name="_Toc393707403"/>
        <w:bookmarkStart w:id="2333" w:name="_Toc393727898"/>
        <w:bookmarkEnd w:id="2332"/>
        <w:bookmarkEnd w:id="2333"/>
      </w:del>
    </w:p>
    <w:p w:rsidR="00F76481" w:rsidRPr="00EA19F6" w:rsidDel="00F93C6C" w:rsidRDefault="00E5600F" w:rsidP="00E5600F">
      <w:pPr>
        <w:pStyle w:val="af7"/>
        <w:spacing w:after="350"/>
        <w:rPr>
          <w:del w:id="2334" w:author="微软用户" w:date="2014-07-21T11:57:00Z"/>
          <w:rFonts w:ascii="Times New Roman" w:eastAsia="黑体" w:hAnsi="Times New Roman"/>
          <w:sz w:val="21"/>
          <w:szCs w:val="21"/>
        </w:rPr>
      </w:pPr>
      <w:del w:id="2335" w:author="微软用户" w:date="2014-07-21T11:57:00Z">
        <w:r w:rsidRPr="00EA19F6" w:rsidDel="00F93C6C">
          <w:rPr>
            <w:rFonts w:ascii="Times New Roman" w:eastAsia="黑体" w:hAnsi="Times New Roman"/>
            <w:sz w:val="21"/>
            <w:szCs w:val="21"/>
          </w:rPr>
          <w:delText>图</w:delText>
        </w:r>
        <w:r w:rsidRPr="00EA19F6" w:rsidDel="00F93C6C">
          <w:rPr>
            <w:rFonts w:ascii="Times New Roman" w:eastAsia="黑体" w:hAnsi="Times New Roman"/>
            <w:sz w:val="21"/>
            <w:szCs w:val="21"/>
          </w:rPr>
          <w:delText>3.</w:delText>
        </w:r>
        <w:r w:rsidR="004209FD" w:rsidDel="00F93C6C">
          <w:rPr>
            <w:rFonts w:ascii="Times New Roman" w:eastAsia="黑体" w:hAnsi="Times New Roman"/>
            <w:sz w:val="21"/>
            <w:szCs w:val="21"/>
          </w:rPr>
          <w:delText>59</w:delText>
        </w:r>
        <w:r w:rsidRPr="00EA19F6" w:rsidDel="00F93C6C">
          <w:rPr>
            <w:rFonts w:ascii="Times New Roman" w:eastAsia="黑体" w:hAnsi="Times New Roman"/>
            <w:sz w:val="21"/>
            <w:szCs w:val="21"/>
          </w:rPr>
          <w:delText xml:space="preserve"> </w:delText>
        </w:r>
        <w:r w:rsidRPr="00EA19F6" w:rsidDel="00F93C6C">
          <w:rPr>
            <w:rFonts w:ascii="Times New Roman" w:eastAsia="黑体" w:hAnsi="Times New Roman"/>
            <w:sz w:val="21"/>
            <w:szCs w:val="21"/>
          </w:rPr>
          <w:delText>请销点记录导出界面</w:delText>
        </w:r>
        <w:bookmarkStart w:id="2336" w:name="_Toc393707404"/>
        <w:bookmarkStart w:id="2337" w:name="_Toc393727899"/>
        <w:bookmarkEnd w:id="2336"/>
        <w:bookmarkEnd w:id="2337"/>
      </w:del>
    </w:p>
    <w:p w:rsidR="009F091F" w:rsidRPr="00EA19F6" w:rsidDel="00F93C6C" w:rsidRDefault="009F091F" w:rsidP="008C2FE7">
      <w:pPr>
        <w:pStyle w:val="3"/>
        <w:rPr>
          <w:del w:id="2338" w:author="微软用户" w:date="2014-07-21T11:57:00Z"/>
          <w:rFonts w:eastAsia="宋体"/>
        </w:rPr>
      </w:pPr>
      <w:bookmarkStart w:id="2339" w:name="_Toc374623980"/>
      <w:bookmarkStart w:id="2340" w:name="_Toc374624514"/>
      <w:bookmarkStart w:id="2341" w:name="_Toc393707326"/>
      <w:del w:id="2342" w:author="微软用户" w:date="2014-07-21T11:57:00Z">
        <w:r w:rsidRPr="00EA19F6" w:rsidDel="00F93C6C">
          <w:rPr>
            <w:rFonts w:eastAsia="宋体"/>
          </w:rPr>
          <w:delText>施工登记</w:delText>
        </w:r>
        <w:bookmarkStart w:id="2343" w:name="_Toc393707405"/>
        <w:bookmarkStart w:id="2344" w:name="_Toc393727900"/>
        <w:bookmarkEnd w:id="2339"/>
        <w:bookmarkEnd w:id="2340"/>
        <w:bookmarkEnd w:id="2341"/>
        <w:bookmarkEnd w:id="2343"/>
        <w:bookmarkEnd w:id="2344"/>
      </w:del>
    </w:p>
    <w:p w:rsidR="009F091F" w:rsidRPr="00EA19F6" w:rsidDel="00F93C6C" w:rsidRDefault="009F091F">
      <w:pPr>
        <w:pStyle w:val="ab"/>
        <w:spacing w:line="360" w:lineRule="auto"/>
        <w:ind w:firstLine="508"/>
        <w:rPr>
          <w:del w:id="2345" w:author="微软用户" w:date="2014-07-21T11:57:00Z"/>
        </w:rPr>
      </w:pPr>
      <w:del w:id="2346" w:author="微软用户" w:date="2014-07-21T11:57:00Z">
        <w:r w:rsidRPr="00EA19F6" w:rsidDel="00F93C6C">
          <w:delText>作业状态处于</w:delText>
        </w:r>
        <w:r w:rsidR="006C529A" w:rsidDel="00F93C6C">
          <w:rPr>
            <w:rFonts w:hint="eastAsia"/>
          </w:rPr>
          <w:delText>“</w:delText>
        </w:r>
        <w:r w:rsidRPr="00EA19F6" w:rsidDel="00F93C6C">
          <w:delText>未开始</w:delText>
        </w:r>
        <w:r w:rsidR="006C529A" w:rsidDel="00F93C6C">
          <w:rPr>
            <w:rFonts w:hint="eastAsia"/>
          </w:rPr>
          <w:delText>”</w:delText>
        </w:r>
        <w:r w:rsidRPr="00EA19F6" w:rsidDel="00F93C6C">
          <w:delText>的作业进入操作界面时，将进入</w:delText>
        </w:r>
        <w:r w:rsidR="006C529A" w:rsidDel="00F93C6C">
          <w:rPr>
            <w:rFonts w:hint="eastAsia"/>
          </w:rPr>
          <w:delText>“</w:delText>
        </w:r>
        <w:r w:rsidRPr="00EA19F6" w:rsidDel="00F93C6C">
          <w:delText>施工登记</w:delText>
        </w:r>
        <w:r w:rsidR="006C529A" w:rsidDel="00F93C6C">
          <w:rPr>
            <w:rFonts w:hint="eastAsia"/>
          </w:rPr>
          <w:delText>”</w:delText>
        </w:r>
        <w:r w:rsidRPr="00EA19F6" w:rsidDel="00F93C6C">
          <w:delText>子页面。</w:delText>
        </w:r>
        <w:r w:rsidR="00BF1712" w:rsidRPr="00EA19F6" w:rsidDel="00F93C6C">
          <w:delText>如</w:delText>
        </w:r>
        <w:r w:rsidRPr="00EA19F6" w:rsidDel="00F93C6C">
          <w:delText>图</w:delText>
        </w:r>
        <w:r w:rsidR="008C2FE7" w:rsidRPr="00EA19F6" w:rsidDel="00F93C6C">
          <w:delText>3.</w:delText>
        </w:r>
        <w:r w:rsidR="009A7676" w:rsidRPr="00EA19F6" w:rsidDel="00F93C6C">
          <w:delText>6</w:delText>
        </w:r>
        <w:r w:rsidR="00E004B9" w:rsidDel="00F93C6C">
          <w:delText>0</w:delText>
        </w:r>
        <w:r w:rsidR="00BF1712" w:rsidRPr="00EA19F6" w:rsidDel="00F93C6C">
          <w:delText>所示</w:delText>
        </w:r>
        <w:r w:rsidRPr="00EA19F6" w:rsidDel="00F93C6C">
          <w:delText>。</w:delText>
        </w:r>
        <w:bookmarkStart w:id="2347" w:name="_Toc393707406"/>
        <w:bookmarkStart w:id="2348" w:name="_Toc393727901"/>
        <w:bookmarkEnd w:id="2347"/>
        <w:bookmarkEnd w:id="2348"/>
      </w:del>
    </w:p>
    <w:p w:rsidR="009F091F" w:rsidRPr="00EA19F6" w:rsidDel="00F93C6C" w:rsidRDefault="009F091F">
      <w:pPr>
        <w:pStyle w:val="ab"/>
        <w:spacing w:line="360" w:lineRule="auto"/>
        <w:ind w:firstLine="508"/>
        <w:rPr>
          <w:del w:id="2349" w:author="微软用户" w:date="2014-07-21T11:57:00Z"/>
        </w:rPr>
      </w:pPr>
      <w:del w:id="2350" w:author="微软用户" w:date="2014-07-21T11:57:00Z">
        <w:r w:rsidRPr="00EA19F6" w:rsidDel="00F93C6C">
          <w:delText>施工登记页面显示了施工作业所包含的部分信息，包括施工</w:delText>
        </w:r>
        <w:r w:rsidR="00BF1712" w:rsidRPr="00EA19F6" w:rsidDel="00F93C6C">
          <w:delText>负责人（及其联系方式）、作业内容、防护措施、配合部门、施工人数</w:delText>
        </w:r>
        <w:r w:rsidRPr="00EA19F6" w:rsidDel="00F93C6C">
          <w:delText>等。行车值班员需对这些信息进行逐项核实。若施工人数或大中型工器具与施工计划中填报的内容不符，行车值班员根据实际情况判断是否同意请点。</w:delText>
        </w:r>
        <w:bookmarkStart w:id="2351" w:name="_Toc393707407"/>
        <w:bookmarkStart w:id="2352" w:name="_Toc393727902"/>
        <w:bookmarkEnd w:id="2351"/>
        <w:bookmarkEnd w:id="2352"/>
      </w:del>
    </w:p>
    <w:p w:rsidR="009F091F" w:rsidRPr="00EA19F6" w:rsidDel="00F93C6C" w:rsidRDefault="00BF1712">
      <w:pPr>
        <w:pStyle w:val="ab"/>
        <w:spacing w:line="360" w:lineRule="auto"/>
        <w:ind w:firstLine="508"/>
        <w:rPr>
          <w:del w:id="2353" w:author="微软用户" w:date="2014-07-21T11:57:00Z"/>
        </w:rPr>
      </w:pPr>
      <w:del w:id="2354" w:author="微软用户" w:date="2014-07-21T11:57:00Z">
        <w:r w:rsidRPr="00EA19F6" w:rsidDel="00F93C6C">
          <w:delText>请销点时由施工负责人</w:delText>
        </w:r>
        <w:r w:rsidR="009F091F" w:rsidRPr="00EA19F6" w:rsidDel="00F93C6C">
          <w:delText>输入</w:delText>
        </w:r>
        <w:r w:rsidRPr="00EA19F6" w:rsidDel="00F93C6C">
          <w:delText>施工负责人密码</w:delText>
        </w:r>
        <w:r w:rsidR="009F091F" w:rsidRPr="00EA19F6" w:rsidDel="00F93C6C">
          <w:delText>。</w:delText>
        </w:r>
        <w:bookmarkStart w:id="2355" w:name="_Toc393707408"/>
        <w:bookmarkStart w:id="2356" w:name="_Toc393727903"/>
        <w:bookmarkEnd w:id="2355"/>
        <w:bookmarkEnd w:id="2356"/>
      </w:del>
    </w:p>
    <w:p w:rsidR="009F091F" w:rsidRPr="00EA19F6" w:rsidDel="00F93C6C" w:rsidRDefault="005566B1" w:rsidP="009F091F">
      <w:pPr>
        <w:jc w:val="center"/>
        <w:rPr>
          <w:del w:id="2357" w:author="微软用户" w:date="2014-07-21T11:57:00Z"/>
          <w:noProof/>
        </w:rPr>
      </w:pPr>
      <w:del w:id="2358" w:author="微软用户" w:date="2014-07-21T11:57:00Z">
        <w:r>
          <w:rPr>
            <w:noProof/>
            <w:rPrChange w:id="2359">
              <w:rPr>
                <w:noProof/>
                <w:color w:val="0000FF"/>
                <w:u w:val="single"/>
              </w:rPr>
            </w:rPrChange>
          </w:rPr>
          <w:drawing>
            <wp:inline distT="0" distB="0" distL="0" distR="0">
              <wp:extent cx="5400675" cy="35242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675" cy="3524250"/>
                      </a:xfrm>
                      <a:prstGeom prst="rect">
                        <a:avLst/>
                      </a:prstGeom>
                      <a:noFill/>
                      <a:ln>
                        <a:noFill/>
                      </a:ln>
                    </pic:spPr>
                  </pic:pic>
                </a:graphicData>
              </a:graphic>
            </wp:inline>
          </w:drawing>
        </w:r>
        <w:bookmarkStart w:id="2360" w:name="_Toc393707409"/>
        <w:bookmarkStart w:id="2361" w:name="_Toc393727904"/>
        <w:bookmarkEnd w:id="2360"/>
        <w:bookmarkEnd w:id="2361"/>
      </w:del>
    </w:p>
    <w:p w:rsidR="009F091F" w:rsidRPr="00EA19F6" w:rsidDel="00F93C6C" w:rsidRDefault="009F091F" w:rsidP="009F091F">
      <w:pPr>
        <w:jc w:val="center"/>
        <w:rPr>
          <w:del w:id="2362" w:author="微软用户" w:date="2014-07-21T11:57:00Z"/>
          <w:rFonts w:eastAsia="黑体"/>
          <w:szCs w:val="21"/>
        </w:rPr>
      </w:pPr>
      <w:del w:id="2363" w:author="微软用户" w:date="2014-07-21T11:57:00Z">
        <w:r w:rsidRPr="00EA19F6" w:rsidDel="00F93C6C">
          <w:rPr>
            <w:rFonts w:eastAsia="黑体"/>
            <w:szCs w:val="21"/>
          </w:rPr>
          <w:delText>图</w:delText>
        </w:r>
        <w:r w:rsidR="008C2FE7" w:rsidRPr="00EA19F6" w:rsidDel="00F93C6C">
          <w:rPr>
            <w:rFonts w:eastAsia="黑体"/>
            <w:szCs w:val="21"/>
          </w:rPr>
          <w:delText>3.</w:delText>
        </w:r>
        <w:r w:rsidR="009A7676" w:rsidRPr="00EA19F6" w:rsidDel="00F93C6C">
          <w:rPr>
            <w:rFonts w:eastAsia="黑体"/>
            <w:szCs w:val="21"/>
          </w:rPr>
          <w:delText>6</w:delText>
        </w:r>
        <w:r w:rsidR="00E004B9" w:rsidDel="00F93C6C">
          <w:rPr>
            <w:rFonts w:eastAsia="黑体"/>
            <w:szCs w:val="21"/>
          </w:rPr>
          <w:delText>0</w:delText>
        </w:r>
        <w:r w:rsidRPr="00EA19F6" w:rsidDel="00F93C6C">
          <w:rPr>
            <w:rFonts w:eastAsia="黑体"/>
            <w:szCs w:val="21"/>
          </w:rPr>
          <w:delText xml:space="preserve"> </w:delText>
        </w:r>
        <w:r w:rsidRPr="00EA19F6" w:rsidDel="00F93C6C">
          <w:rPr>
            <w:rFonts w:eastAsia="黑体"/>
            <w:szCs w:val="21"/>
          </w:rPr>
          <w:delText>施工登记子页面</w:delText>
        </w:r>
        <w:bookmarkStart w:id="2364" w:name="_Toc393707410"/>
        <w:bookmarkStart w:id="2365" w:name="_Toc393727905"/>
        <w:bookmarkEnd w:id="2364"/>
        <w:bookmarkEnd w:id="2365"/>
      </w:del>
    </w:p>
    <w:p w:rsidR="009F091F" w:rsidRPr="00EA19F6" w:rsidDel="00F93C6C" w:rsidRDefault="009F091F" w:rsidP="008C2FE7">
      <w:pPr>
        <w:pStyle w:val="3"/>
        <w:rPr>
          <w:del w:id="2366" w:author="微软用户" w:date="2014-07-21T11:57:00Z"/>
          <w:rFonts w:eastAsia="宋体"/>
        </w:rPr>
      </w:pPr>
      <w:bookmarkStart w:id="2367" w:name="_Toc374623981"/>
      <w:bookmarkStart w:id="2368" w:name="_Toc374624515"/>
      <w:bookmarkStart w:id="2369" w:name="_Toc393707327"/>
      <w:del w:id="2370" w:author="微软用户" w:date="2014-07-21T11:57:00Z">
        <w:r w:rsidRPr="00EA19F6" w:rsidDel="00F93C6C">
          <w:rPr>
            <w:rFonts w:eastAsia="宋体"/>
          </w:rPr>
          <w:delText>施工请点</w:delText>
        </w:r>
        <w:bookmarkStart w:id="2371" w:name="_Toc393707411"/>
        <w:bookmarkStart w:id="2372" w:name="_Toc393727906"/>
        <w:bookmarkEnd w:id="2367"/>
        <w:bookmarkEnd w:id="2368"/>
        <w:bookmarkEnd w:id="2369"/>
        <w:bookmarkEnd w:id="2371"/>
        <w:bookmarkEnd w:id="2372"/>
      </w:del>
    </w:p>
    <w:p w:rsidR="009F091F" w:rsidRPr="00EA19F6" w:rsidDel="00F93C6C" w:rsidRDefault="004D4E2A">
      <w:pPr>
        <w:pStyle w:val="ab"/>
        <w:spacing w:line="360" w:lineRule="auto"/>
        <w:ind w:firstLine="508"/>
        <w:rPr>
          <w:del w:id="2373" w:author="微软用户" w:date="2014-07-21T11:57:00Z"/>
        </w:rPr>
      </w:pPr>
      <w:del w:id="2374" w:author="微软用户" w:date="2014-07-21T11:57:00Z">
        <w:r w:rsidRPr="00EA19F6" w:rsidDel="00F93C6C">
          <w:delText>施工登记保存后，将进入</w:delText>
        </w:r>
        <w:r w:rsidR="00E004B9" w:rsidDel="00F93C6C">
          <w:rPr>
            <w:rFonts w:hint="eastAsia"/>
          </w:rPr>
          <w:delText>“</w:delText>
        </w:r>
        <w:r w:rsidRPr="00EA19F6" w:rsidDel="00F93C6C">
          <w:delText>施工请点</w:delText>
        </w:r>
        <w:r w:rsidR="00E004B9" w:rsidDel="00F93C6C">
          <w:rPr>
            <w:rFonts w:hint="eastAsia"/>
          </w:rPr>
          <w:delText>”</w:delText>
        </w:r>
        <w:r w:rsidR="00C70364" w:rsidRPr="00EA19F6" w:rsidDel="00F93C6C">
          <w:delText>，如</w:delText>
        </w:r>
        <w:r w:rsidR="009F091F" w:rsidRPr="00EA19F6" w:rsidDel="00F93C6C">
          <w:delText>图</w:delText>
        </w:r>
        <w:r w:rsidR="008C2FE7" w:rsidRPr="00EA19F6" w:rsidDel="00F93C6C">
          <w:delText>3.</w:delText>
        </w:r>
        <w:r w:rsidR="00E004B9" w:rsidDel="00F93C6C">
          <w:delText>61</w:delText>
        </w:r>
        <w:r w:rsidR="00C70364" w:rsidRPr="00EA19F6" w:rsidDel="00F93C6C">
          <w:delText>所示</w:delText>
        </w:r>
        <w:r w:rsidR="009F091F" w:rsidRPr="00EA19F6" w:rsidDel="00F93C6C">
          <w:delText>。</w:delText>
        </w:r>
        <w:bookmarkStart w:id="2375" w:name="_Toc393707412"/>
        <w:bookmarkStart w:id="2376" w:name="_Toc393727907"/>
        <w:bookmarkEnd w:id="2375"/>
        <w:bookmarkEnd w:id="2376"/>
      </w:del>
    </w:p>
    <w:p w:rsidR="009F091F" w:rsidRPr="00EA19F6" w:rsidDel="00F93C6C" w:rsidRDefault="009F091F">
      <w:pPr>
        <w:pStyle w:val="ab"/>
        <w:spacing w:line="360" w:lineRule="auto"/>
        <w:ind w:firstLine="508"/>
        <w:rPr>
          <w:del w:id="2377" w:author="微软用户" w:date="2014-07-21T11:57:00Z"/>
        </w:rPr>
      </w:pPr>
      <w:del w:id="2378" w:author="微软用户" w:date="2014-07-21T11:57:00Z">
        <w:r w:rsidRPr="00EA19F6" w:rsidDel="00F93C6C">
          <w:delText>系统会自动判定施工条件是否符合。线路施工条件指线路是否已封锁或解封，接触网施工条件指供电分区是否已送电或停电。当施工条件不符合时，无法进行请点操作。</w:delText>
        </w:r>
        <w:bookmarkStart w:id="2379" w:name="_Toc393707413"/>
        <w:bookmarkStart w:id="2380" w:name="_Toc393727908"/>
        <w:bookmarkEnd w:id="2379"/>
        <w:bookmarkEnd w:id="2380"/>
      </w:del>
    </w:p>
    <w:p w:rsidR="009F091F" w:rsidRPr="00EA19F6" w:rsidDel="00F93C6C" w:rsidRDefault="009F091F">
      <w:pPr>
        <w:pStyle w:val="ab"/>
        <w:spacing w:line="360" w:lineRule="auto"/>
        <w:ind w:firstLine="508"/>
        <w:rPr>
          <w:del w:id="2381" w:author="微软用户" w:date="2014-07-21T11:57:00Z"/>
        </w:rPr>
      </w:pPr>
      <w:del w:id="2382" w:author="微软用户" w:date="2014-07-21T11:57:00Z">
        <w:r w:rsidRPr="00EA19F6" w:rsidDel="00F93C6C">
          <w:delText>执行请点操作后，需等待行调进行批准操作。</w:delText>
        </w:r>
        <w:bookmarkStart w:id="2383" w:name="_Toc393707414"/>
        <w:bookmarkStart w:id="2384" w:name="_Toc393727909"/>
        <w:bookmarkEnd w:id="2383"/>
        <w:bookmarkEnd w:id="2384"/>
      </w:del>
    </w:p>
    <w:p w:rsidR="009F091F" w:rsidRPr="00EA19F6" w:rsidDel="00F93C6C" w:rsidRDefault="009F091F">
      <w:pPr>
        <w:pStyle w:val="ab"/>
        <w:spacing w:line="360" w:lineRule="auto"/>
        <w:ind w:firstLine="508"/>
        <w:rPr>
          <w:del w:id="2385" w:author="微软用户" w:date="2014-07-21T11:57:00Z"/>
        </w:rPr>
      </w:pPr>
      <w:del w:id="2386" w:author="微软用户" w:date="2014-07-21T11:57:00Z">
        <w:r w:rsidRPr="00EA19F6" w:rsidDel="00F93C6C">
          <w:delText>行调批准请点后，车站点击</w:delText>
        </w:r>
        <w:r w:rsidR="0071791F" w:rsidDel="00F93C6C">
          <w:rPr>
            <w:rFonts w:hint="eastAsia"/>
          </w:rPr>
          <w:delText>“</w:delText>
        </w:r>
        <w:r w:rsidRPr="00EA19F6" w:rsidDel="00F93C6C">
          <w:delText>开始施工</w:delText>
        </w:r>
        <w:r w:rsidR="0071791F" w:rsidDel="00F93C6C">
          <w:rPr>
            <w:rFonts w:hint="eastAsia"/>
          </w:rPr>
          <w:delText>”</w:delText>
        </w:r>
        <w:r w:rsidRPr="00EA19F6" w:rsidDel="00F93C6C">
          <w:delText>按钮执行施工开始操作。</w:delText>
        </w:r>
        <w:bookmarkStart w:id="2387" w:name="_Toc393707415"/>
        <w:bookmarkStart w:id="2388" w:name="_Toc393727910"/>
        <w:bookmarkEnd w:id="2387"/>
        <w:bookmarkEnd w:id="2388"/>
      </w:del>
    </w:p>
    <w:p w:rsidR="009F091F" w:rsidRPr="00EA19F6" w:rsidDel="00F93C6C" w:rsidRDefault="005566B1" w:rsidP="00745FAE">
      <w:pPr>
        <w:jc w:val="center"/>
        <w:rPr>
          <w:del w:id="2389" w:author="微软用户" w:date="2014-07-21T11:57:00Z"/>
          <w:noProof/>
        </w:rPr>
      </w:pPr>
      <w:del w:id="2390" w:author="微软用户" w:date="2014-07-21T11:57:00Z">
        <w:r>
          <w:rPr>
            <w:noProof/>
            <w:rPrChange w:id="2391">
              <w:rPr>
                <w:noProof/>
                <w:color w:val="0000FF"/>
                <w:u w:val="single"/>
              </w:rPr>
            </w:rPrChange>
          </w:rPr>
          <w:drawing>
            <wp:inline distT="0" distB="0" distL="0" distR="0">
              <wp:extent cx="5391150" cy="2324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91150" cy="2324100"/>
                      </a:xfrm>
                      <a:prstGeom prst="rect">
                        <a:avLst/>
                      </a:prstGeom>
                      <a:noFill/>
                      <a:ln>
                        <a:noFill/>
                      </a:ln>
                    </pic:spPr>
                  </pic:pic>
                </a:graphicData>
              </a:graphic>
            </wp:inline>
          </w:drawing>
        </w:r>
        <w:bookmarkStart w:id="2392" w:name="_Toc393707416"/>
        <w:bookmarkStart w:id="2393" w:name="_Toc393727911"/>
        <w:bookmarkEnd w:id="2392"/>
        <w:bookmarkEnd w:id="2393"/>
      </w:del>
    </w:p>
    <w:p w:rsidR="009F091F" w:rsidRPr="00EA19F6" w:rsidDel="00F93C6C" w:rsidRDefault="009F091F" w:rsidP="009F091F">
      <w:pPr>
        <w:pStyle w:val="af7"/>
        <w:spacing w:after="350"/>
        <w:rPr>
          <w:del w:id="2394" w:author="微软用户" w:date="2014-07-21T11:57:00Z"/>
          <w:rFonts w:ascii="Times New Roman" w:eastAsia="黑体" w:hAnsi="Times New Roman"/>
          <w:sz w:val="21"/>
          <w:szCs w:val="21"/>
        </w:rPr>
      </w:pPr>
      <w:del w:id="2395" w:author="微软用户" w:date="2014-07-21T11:57:00Z">
        <w:r w:rsidRPr="00EA19F6" w:rsidDel="00F93C6C">
          <w:rPr>
            <w:rFonts w:ascii="Times New Roman" w:eastAsia="黑体" w:hAnsi="Times New Roman"/>
            <w:sz w:val="21"/>
            <w:szCs w:val="21"/>
          </w:rPr>
          <w:delText>图</w:delText>
        </w:r>
        <w:r w:rsidR="008C2FE7" w:rsidRPr="00EA19F6" w:rsidDel="00F93C6C">
          <w:rPr>
            <w:rFonts w:ascii="Times New Roman" w:eastAsia="黑体" w:hAnsi="Times New Roman"/>
            <w:sz w:val="21"/>
            <w:szCs w:val="21"/>
          </w:rPr>
          <w:delText>3.</w:delText>
        </w:r>
        <w:r w:rsidR="009A7676" w:rsidRPr="00EA19F6" w:rsidDel="00F93C6C">
          <w:rPr>
            <w:rFonts w:ascii="Times New Roman" w:eastAsia="黑体" w:hAnsi="Times New Roman"/>
            <w:sz w:val="21"/>
            <w:szCs w:val="21"/>
          </w:rPr>
          <w:delText>6</w:delText>
        </w:r>
        <w:r w:rsidR="0071791F" w:rsidDel="00F93C6C">
          <w:rPr>
            <w:rFonts w:ascii="Times New Roman" w:eastAsia="黑体" w:hAnsi="Times New Roman"/>
            <w:sz w:val="21"/>
            <w:szCs w:val="21"/>
          </w:rPr>
          <w:delText>1</w:delText>
        </w:r>
        <w:r w:rsidRPr="00EA19F6" w:rsidDel="00F93C6C">
          <w:rPr>
            <w:rFonts w:ascii="Times New Roman" w:eastAsia="黑体" w:hAnsi="Times New Roman"/>
            <w:sz w:val="21"/>
            <w:szCs w:val="21"/>
          </w:rPr>
          <w:delText xml:space="preserve"> </w:delText>
        </w:r>
        <w:r w:rsidR="00E71BB7" w:rsidRPr="00EA19F6" w:rsidDel="00F93C6C">
          <w:rPr>
            <w:rFonts w:ascii="Times New Roman" w:eastAsia="黑体" w:hAnsi="Times New Roman"/>
            <w:sz w:val="21"/>
            <w:szCs w:val="21"/>
          </w:rPr>
          <w:delText>施工请点</w:delText>
        </w:r>
        <w:r w:rsidRPr="00EA19F6" w:rsidDel="00F93C6C">
          <w:rPr>
            <w:rFonts w:ascii="Times New Roman" w:eastAsia="黑体" w:hAnsi="Times New Roman"/>
            <w:sz w:val="21"/>
            <w:szCs w:val="21"/>
          </w:rPr>
          <w:delText>页面</w:delText>
        </w:r>
        <w:bookmarkStart w:id="2396" w:name="_Toc393707417"/>
        <w:bookmarkStart w:id="2397" w:name="_Toc393727912"/>
        <w:bookmarkEnd w:id="2396"/>
        <w:bookmarkEnd w:id="2397"/>
      </w:del>
    </w:p>
    <w:p w:rsidR="009F091F" w:rsidRPr="00EA19F6" w:rsidDel="00F93C6C" w:rsidRDefault="009F091F" w:rsidP="008C2FE7">
      <w:pPr>
        <w:pStyle w:val="3"/>
        <w:rPr>
          <w:del w:id="2398" w:author="微软用户" w:date="2014-07-21T11:57:00Z"/>
          <w:rFonts w:eastAsia="宋体"/>
        </w:rPr>
      </w:pPr>
      <w:bookmarkStart w:id="2399" w:name="_Toc374623982"/>
      <w:bookmarkStart w:id="2400" w:name="_Toc374624516"/>
      <w:bookmarkStart w:id="2401" w:name="_Toc393707328"/>
      <w:del w:id="2402" w:author="微软用户" w:date="2014-07-21T11:57:00Z">
        <w:r w:rsidRPr="00EA19F6" w:rsidDel="00F93C6C">
          <w:rPr>
            <w:rFonts w:eastAsia="宋体"/>
          </w:rPr>
          <w:delText>施工销点</w:delText>
        </w:r>
        <w:bookmarkStart w:id="2403" w:name="_Toc393707418"/>
        <w:bookmarkStart w:id="2404" w:name="_Toc393727913"/>
        <w:bookmarkEnd w:id="2399"/>
        <w:bookmarkEnd w:id="2400"/>
        <w:bookmarkEnd w:id="2401"/>
        <w:bookmarkEnd w:id="2403"/>
        <w:bookmarkEnd w:id="2404"/>
      </w:del>
    </w:p>
    <w:p w:rsidR="009F091F" w:rsidRPr="00EA19F6" w:rsidDel="00F93C6C" w:rsidRDefault="009F091F">
      <w:pPr>
        <w:pStyle w:val="ab"/>
        <w:spacing w:line="360" w:lineRule="auto"/>
        <w:ind w:firstLine="508"/>
        <w:rPr>
          <w:del w:id="2405" w:author="微软用户" w:date="2014-07-21T11:57:00Z"/>
        </w:rPr>
      </w:pPr>
      <w:del w:id="2406" w:author="微软用户" w:date="2014-07-21T11:57:00Z">
        <w:r w:rsidRPr="00EA19F6" w:rsidDel="00F93C6C">
          <w:delText>当施工结束以后，人员器</w:delText>
        </w:r>
        <w:r w:rsidR="00C70364" w:rsidRPr="00EA19F6" w:rsidDel="00F93C6C">
          <w:delText>具出清完毕，点击计划尾部的操作按钮，将进入</w:delText>
        </w:r>
        <w:r w:rsidR="005B3CB4" w:rsidDel="00F93C6C">
          <w:rPr>
            <w:rFonts w:hint="eastAsia"/>
          </w:rPr>
          <w:delText>“</w:delText>
        </w:r>
        <w:r w:rsidR="00C70364" w:rsidRPr="00EA19F6" w:rsidDel="00F93C6C">
          <w:delText>施工销点</w:delText>
        </w:r>
        <w:r w:rsidR="005B3CB4" w:rsidDel="00F93C6C">
          <w:rPr>
            <w:rFonts w:hint="eastAsia"/>
          </w:rPr>
          <w:delText>”</w:delText>
        </w:r>
        <w:r w:rsidR="00C70364" w:rsidRPr="00EA19F6" w:rsidDel="00F93C6C">
          <w:delText>子页面。如</w:delText>
        </w:r>
        <w:r w:rsidRPr="00EA19F6" w:rsidDel="00F93C6C">
          <w:delText>图</w:delText>
        </w:r>
        <w:r w:rsidR="008C2FE7" w:rsidRPr="00EA19F6" w:rsidDel="00F93C6C">
          <w:delText>3.</w:delText>
        </w:r>
        <w:r w:rsidR="009A7676" w:rsidRPr="00EA19F6" w:rsidDel="00F93C6C">
          <w:delText>6</w:delText>
        </w:r>
        <w:r w:rsidR="005B3CB4" w:rsidDel="00F93C6C">
          <w:delText>2</w:delText>
        </w:r>
        <w:r w:rsidR="00C70364" w:rsidRPr="00EA19F6" w:rsidDel="00F93C6C">
          <w:delText>所示</w:delText>
        </w:r>
        <w:r w:rsidRPr="00EA19F6" w:rsidDel="00F93C6C">
          <w:delText>。</w:delText>
        </w:r>
        <w:bookmarkStart w:id="2407" w:name="_Toc393707419"/>
        <w:bookmarkStart w:id="2408" w:name="_Toc393727914"/>
        <w:bookmarkEnd w:id="2407"/>
        <w:bookmarkEnd w:id="2408"/>
      </w:del>
    </w:p>
    <w:p w:rsidR="009F091F" w:rsidRPr="00EA19F6" w:rsidDel="00F93C6C" w:rsidRDefault="00E71BB7">
      <w:pPr>
        <w:pStyle w:val="ab"/>
        <w:spacing w:line="360" w:lineRule="auto"/>
        <w:ind w:firstLine="508"/>
        <w:rPr>
          <w:del w:id="2409" w:author="微软用户" w:date="2014-07-21T11:57:00Z"/>
        </w:rPr>
      </w:pPr>
      <w:del w:id="2410" w:author="微软用户" w:date="2014-07-21T11:57:00Z">
        <w:r w:rsidRPr="00EA19F6" w:rsidDel="00F93C6C">
          <w:delText>在</w:delText>
        </w:r>
        <w:r w:rsidR="009F091F" w:rsidRPr="00EA19F6" w:rsidDel="00F93C6C">
          <w:delText>该页面再次输入施工</w:delText>
        </w:r>
        <w:r w:rsidR="00B7534C" w:rsidRPr="00EA19F6" w:rsidDel="00F93C6C">
          <w:delText>负责人</w:delText>
        </w:r>
        <w:r w:rsidR="009F091F" w:rsidRPr="00EA19F6" w:rsidDel="00F93C6C">
          <w:delText>密码，点击</w:delText>
        </w:r>
        <w:r w:rsidR="005B3CB4" w:rsidDel="00F93C6C">
          <w:rPr>
            <w:rFonts w:hint="eastAsia"/>
          </w:rPr>
          <w:delText>“</w:delText>
        </w:r>
        <w:r w:rsidR="009F091F" w:rsidRPr="00EA19F6" w:rsidDel="00F93C6C">
          <w:delText>销点</w:delText>
        </w:r>
        <w:r w:rsidR="005B3CB4" w:rsidDel="00F93C6C">
          <w:rPr>
            <w:rFonts w:hint="eastAsia"/>
          </w:rPr>
          <w:delText>”</w:delText>
        </w:r>
        <w:r w:rsidR="009F091F" w:rsidRPr="00EA19F6" w:rsidDel="00F93C6C">
          <w:delText>按钮向行调申请销点。行调同意销点后，施工完成。</w:delText>
        </w:r>
        <w:bookmarkStart w:id="2411" w:name="_Toc393707420"/>
        <w:bookmarkStart w:id="2412" w:name="_Toc393727915"/>
        <w:bookmarkEnd w:id="2411"/>
        <w:bookmarkEnd w:id="2412"/>
      </w:del>
    </w:p>
    <w:p w:rsidR="009F091F" w:rsidRPr="00EA19F6" w:rsidDel="00F93C6C" w:rsidRDefault="005566B1" w:rsidP="00745FAE">
      <w:pPr>
        <w:jc w:val="center"/>
        <w:rPr>
          <w:del w:id="2413" w:author="微软用户" w:date="2014-07-21T11:57:00Z"/>
          <w:noProof/>
        </w:rPr>
      </w:pPr>
      <w:del w:id="2414" w:author="微软用户" w:date="2014-07-21T11:57:00Z">
        <w:r>
          <w:rPr>
            <w:noProof/>
            <w:rPrChange w:id="2415">
              <w:rPr>
                <w:noProof/>
                <w:color w:val="0000FF"/>
                <w:u w:val="single"/>
              </w:rPr>
            </w:rPrChange>
          </w:rPr>
          <w:drawing>
            <wp:inline distT="0" distB="0" distL="0" distR="0">
              <wp:extent cx="5314950" cy="332422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14950" cy="3324225"/>
                      </a:xfrm>
                      <a:prstGeom prst="rect">
                        <a:avLst/>
                      </a:prstGeom>
                      <a:noFill/>
                      <a:ln>
                        <a:noFill/>
                      </a:ln>
                    </pic:spPr>
                  </pic:pic>
                </a:graphicData>
              </a:graphic>
            </wp:inline>
          </w:drawing>
        </w:r>
        <w:bookmarkStart w:id="2416" w:name="_Toc393707421"/>
        <w:bookmarkStart w:id="2417" w:name="_Toc393727916"/>
        <w:bookmarkEnd w:id="2416"/>
        <w:bookmarkEnd w:id="2417"/>
      </w:del>
    </w:p>
    <w:p w:rsidR="009F091F" w:rsidRPr="00EA19F6" w:rsidDel="00F93C6C" w:rsidRDefault="009F091F" w:rsidP="00E71BB7">
      <w:pPr>
        <w:pStyle w:val="af7"/>
        <w:spacing w:after="350"/>
        <w:rPr>
          <w:del w:id="2418" w:author="微软用户" w:date="2014-07-21T11:57:00Z"/>
          <w:rFonts w:ascii="Times New Roman" w:eastAsia="黑体" w:hAnsi="Times New Roman"/>
          <w:sz w:val="21"/>
          <w:szCs w:val="21"/>
        </w:rPr>
      </w:pPr>
      <w:del w:id="2419" w:author="微软用户" w:date="2014-07-21T11:57:00Z">
        <w:r w:rsidRPr="00EA19F6" w:rsidDel="00F93C6C">
          <w:rPr>
            <w:rFonts w:ascii="Times New Roman" w:eastAsia="黑体" w:hAnsi="Times New Roman"/>
            <w:sz w:val="21"/>
            <w:szCs w:val="21"/>
          </w:rPr>
          <w:delText>图</w:delText>
        </w:r>
        <w:r w:rsidR="008C2FE7" w:rsidRPr="00EA19F6" w:rsidDel="00F93C6C">
          <w:rPr>
            <w:rFonts w:ascii="Times New Roman" w:eastAsia="黑体" w:hAnsi="Times New Roman"/>
            <w:sz w:val="21"/>
            <w:szCs w:val="21"/>
          </w:rPr>
          <w:delText>3.</w:delText>
        </w:r>
        <w:r w:rsidR="009A7676" w:rsidRPr="00EA19F6" w:rsidDel="00F93C6C">
          <w:rPr>
            <w:rFonts w:ascii="Times New Roman" w:eastAsia="黑体" w:hAnsi="Times New Roman"/>
            <w:sz w:val="21"/>
            <w:szCs w:val="21"/>
          </w:rPr>
          <w:delText>6</w:delText>
        </w:r>
        <w:r w:rsidR="005B3CB4" w:rsidDel="00F93C6C">
          <w:rPr>
            <w:rFonts w:ascii="Times New Roman" w:eastAsia="黑体" w:hAnsi="Times New Roman"/>
            <w:sz w:val="21"/>
            <w:szCs w:val="21"/>
          </w:rPr>
          <w:delText>2</w:delText>
        </w:r>
        <w:r w:rsidRPr="00EA19F6" w:rsidDel="00F93C6C">
          <w:rPr>
            <w:rFonts w:ascii="Times New Roman" w:eastAsia="黑体" w:hAnsi="Times New Roman"/>
            <w:sz w:val="21"/>
            <w:szCs w:val="21"/>
          </w:rPr>
          <w:delText xml:space="preserve"> </w:delText>
        </w:r>
        <w:r w:rsidR="00E71BB7" w:rsidRPr="00EA19F6" w:rsidDel="00F93C6C">
          <w:rPr>
            <w:rFonts w:ascii="Times New Roman" w:eastAsia="黑体" w:hAnsi="Times New Roman"/>
            <w:sz w:val="21"/>
            <w:szCs w:val="21"/>
          </w:rPr>
          <w:delText>施工销点</w:delText>
        </w:r>
        <w:r w:rsidRPr="00EA19F6" w:rsidDel="00F93C6C">
          <w:rPr>
            <w:rFonts w:ascii="Times New Roman" w:eastAsia="黑体" w:hAnsi="Times New Roman"/>
            <w:sz w:val="21"/>
            <w:szCs w:val="21"/>
          </w:rPr>
          <w:delText>页面</w:delText>
        </w:r>
        <w:bookmarkStart w:id="2420" w:name="_Toc393707422"/>
        <w:bookmarkStart w:id="2421" w:name="_Toc393727917"/>
        <w:bookmarkEnd w:id="2420"/>
        <w:bookmarkEnd w:id="2421"/>
      </w:del>
    </w:p>
    <w:p w:rsidR="009F091F" w:rsidRPr="00EA19F6" w:rsidDel="00F93C6C" w:rsidRDefault="008C2FE7" w:rsidP="008C2FE7">
      <w:pPr>
        <w:pStyle w:val="3"/>
        <w:rPr>
          <w:del w:id="2422" w:author="微软用户" w:date="2014-07-21T11:57:00Z"/>
          <w:rFonts w:eastAsia="宋体"/>
        </w:rPr>
      </w:pPr>
      <w:bookmarkStart w:id="2423" w:name="_Toc374623983"/>
      <w:bookmarkStart w:id="2424" w:name="_Toc374624517"/>
      <w:bookmarkStart w:id="2425" w:name="_Toc393707329"/>
      <w:del w:id="2426" w:author="微软用户" w:date="2014-07-21T11:57:00Z">
        <w:r w:rsidRPr="00EA19F6" w:rsidDel="00F93C6C">
          <w:rPr>
            <w:rFonts w:eastAsia="宋体"/>
          </w:rPr>
          <w:delText>行调</w:delText>
        </w:r>
        <w:r w:rsidR="009F091F" w:rsidRPr="00EA19F6" w:rsidDel="00F93C6C">
          <w:rPr>
            <w:rFonts w:eastAsia="宋体"/>
          </w:rPr>
          <w:delText>请销点</w:delText>
        </w:r>
        <w:bookmarkStart w:id="2427" w:name="_Toc393707423"/>
        <w:bookmarkStart w:id="2428" w:name="_Toc393727918"/>
        <w:bookmarkEnd w:id="2423"/>
        <w:bookmarkEnd w:id="2424"/>
        <w:bookmarkEnd w:id="2425"/>
        <w:bookmarkEnd w:id="2427"/>
        <w:bookmarkEnd w:id="2428"/>
      </w:del>
    </w:p>
    <w:p w:rsidR="009F091F" w:rsidRPr="00EA19F6" w:rsidDel="00F93C6C" w:rsidRDefault="009F091F" w:rsidP="008C2FE7">
      <w:pPr>
        <w:pStyle w:val="3"/>
        <w:rPr>
          <w:del w:id="2429" w:author="微软用户" w:date="2014-07-21T11:57:00Z"/>
          <w:rFonts w:eastAsia="宋体"/>
        </w:rPr>
      </w:pPr>
      <w:bookmarkStart w:id="2430" w:name="_Toc374623984"/>
      <w:bookmarkStart w:id="2431" w:name="_Toc374624518"/>
      <w:bookmarkStart w:id="2432" w:name="_Toc393707330"/>
      <w:del w:id="2433" w:author="微软用户" w:date="2014-07-21T11:57:00Z">
        <w:r w:rsidRPr="00EA19F6" w:rsidDel="00F93C6C">
          <w:rPr>
            <w:rFonts w:eastAsia="宋体"/>
          </w:rPr>
          <w:delText>批准请点</w:delText>
        </w:r>
        <w:bookmarkStart w:id="2434" w:name="_Toc393707424"/>
        <w:bookmarkStart w:id="2435" w:name="_Toc393727919"/>
        <w:bookmarkEnd w:id="2430"/>
        <w:bookmarkEnd w:id="2431"/>
        <w:bookmarkEnd w:id="2432"/>
        <w:bookmarkEnd w:id="2434"/>
        <w:bookmarkEnd w:id="2435"/>
      </w:del>
    </w:p>
    <w:p w:rsidR="009F091F" w:rsidRPr="00EA19F6" w:rsidDel="00F93C6C" w:rsidRDefault="009F091F">
      <w:pPr>
        <w:pStyle w:val="ab"/>
        <w:spacing w:line="360" w:lineRule="auto"/>
        <w:ind w:firstLine="508"/>
        <w:rPr>
          <w:del w:id="2436" w:author="微软用户" w:date="2014-07-21T11:57:00Z"/>
        </w:rPr>
      </w:pPr>
      <w:del w:id="2437" w:author="微软用户" w:date="2014-07-21T11:57:00Z">
        <w:r w:rsidRPr="00EA19F6" w:rsidDel="00F93C6C">
          <w:delText>行调收到车站的请点申请后，点击计划尾部的</w:delText>
        </w:r>
        <w:r w:rsidR="005B3CB4" w:rsidDel="00F93C6C">
          <w:rPr>
            <w:rFonts w:hint="eastAsia"/>
          </w:rPr>
          <w:delText>“</w:delText>
        </w:r>
        <w:r w:rsidRPr="00EA19F6" w:rsidDel="00F93C6C">
          <w:delText>操作</w:delText>
        </w:r>
        <w:r w:rsidR="005B3CB4" w:rsidDel="00F93C6C">
          <w:rPr>
            <w:rFonts w:hint="eastAsia"/>
          </w:rPr>
          <w:delText>”</w:delText>
        </w:r>
        <w:r w:rsidRPr="00EA19F6" w:rsidDel="00F93C6C">
          <w:delText>按钮，将进入批准请点子页面。核实请点信息无误后，点击</w:delText>
        </w:r>
        <w:r w:rsidR="005B3CB4" w:rsidDel="00F93C6C">
          <w:rPr>
            <w:rFonts w:hint="eastAsia"/>
          </w:rPr>
          <w:delText>“</w:delText>
        </w:r>
        <w:r w:rsidRPr="00EA19F6" w:rsidDel="00F93C6C">
          <w:delText>批准请点</w:delText>
        </w:r>
        <w:r w:rsidR="005B3CB4" w:rsidDel="00F93C6C">
          <w:rPr>
            <w:rFonts w:hint="eastAsia"/>
          </w:rPr>
          <w:delText>”</w:delText>
        </w:r>
        <w:r w:rsidRPr="00EA19F6" w:rsidDel="00F93C6C">
          <w:delText>按钮。</w:delText>
        </w:r>
        <w:r w:rsidR="00B7534C" w:rsidRPr="00EA19F6" w:rsidDel="00F93C6C">
          <w:delText>如</w:delText>
        </w:r>
        <w:r w:rsidR="008C2FE7" w:rsidRPr="00EA19F6" w:rsidDel="00F93C6C">
          <w:delText>图</w:delText>
        </w:r>
        <w:r w:rsidR="008C2FE7" w:rsidRPr="00EA19F6" w:rsidDel="00F93C6C">
          <w:delText>3.</w:delText>
        </w:r>
        <w:r w:rsidR="009A7676" w:rsidRPr="00EA19F6" w:rsidDel="00F93C6C">
          <w:delText>6</w:delText>
        </w:r>
        <w:r w:rsidR="005B3CB4" w:rsidDel="00F93C6C">
          <w:delText>3</w:delText>
        </w:r>
        <w:r w:rsidR="00B7534C" w:rsidRPr="00EA19F6" w:rsidDel="00F93C6C">
          <w:delText>所示。</w:delText>
        </w:r>
        <w:bookmarkStart w:id="2438" w:name="_Toc393707425"/>
        <w:bookmarkStart w:id="2439" w:name="_Toc393727920"/>
        <w:bookmarkEnd w:id="2438"/>
        <w:bookmarkEnd w:id="2439"/>
      </w:del>
    </w:p>
    <w:p w:rsidR="009F091F" w:rsidRPr="00EA19F6" w:rsidDel="00F93C6C" w:rsidRDefault="005566B1" w:rsidP="00745FAE">
      <w:pPr>
        <w:jc w:val="center"/>
        <w:rPr>
          <w:del w:id="2440" w:author="微软用户" w:date="2014-07-21T11:57:00Z"/>
          <w:noProof/>
        </w:rPr>
      </w:pPr>
      <w:del w:id="2441" w:author="微软用户" w:date="2014-07-21T11:57:00Z">
        <w:r>
          <w:rPr>
            <w:noProof/>
            <w:rPrChange w:id="2442">
              <w:rPr>
                <w:noProof/>
                <w:color w:val="0000FF"/>
                <w:u w:val="single"/>
              </w:rPr>
            </w:rPrChange>
          </w:rPr>
          <w:drawing>
            <wp:inline distT="0" distB="0" distL="0" distR="0">
              <wp:extent cx="5391150" cy="19335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91150" cy="1933575"/>
                      </a:xfrm>
                      <a:prstGeom prst="rect">
                        <a:avLst/>
                      </a:prstGeom>
                      <a:noFill/>
                      <a:ln>
                        <a:noFill/>
                      </a:ln>
                    </pic:spPr>
                  </pic:pic>
                </a:graphicData>
              </a:graphic>
            </wp:inline>
          </w:drawing>
        </w:r>
        <w:bookmarkStart w:id="2443" w:name="_Toc393707426"/>
        <w:bookmarkStart w:id="2444" w:name="_Toc393727921"/>
        <w:bookmarkEnd w:id="2443"/>
        <w:bookmarkEnd w:id="2444"/>
      </w:del>
    </w:p>
    <w:p w:rsidR="009F091F" w:rsidRPr="00EA19F6" w:rsidDel="00F93C6C" w:rsidRDefault="009F091F" w:rsidP="009F091F">
      <w:pPr>
        <w:pStyle w:val="af7"/>
        <w:spacing w:after="350"/>
        <w:rPr>
          <w:del w:id="2445" w:author="微软用户" w:date="2014-07-21T11:57:00Z"/>
          <w:rFonts w:ascii="Times New Roman" w:eastAsia="黑体" w:hAnsi="Times New Roman"/>
          <w:sz w:val="21"/>
          <w:szCs w:val="21"/>
        </w:rPr>
      </w:pPr>
      <w:del w:id="2446" w:author="微软用户" w:date="2014-07-21T11:57:00Z">
        <w:r w:rsidRPr="00EA19F6" w:rsidDel="00F93C6C">
          <w:rPr>
            <w:rFonts w:ascii="Times New Roman" w:eastAsia="黑体" w:hAnsi="Times New Roman"/>
            <w:sz w:val="21"/>
            <w:szCs w:val="21"/>
          </w:rPr>
          <w:delText>图</w:delText>
        </w:r>
        <w:r w:rsidR="008C2FE7" w:rsidRPr="00EA19F6" w:rsidDel="00F93C6C">
          <w:rPr>
            <w:rFonts w:ascii="Times New Roman" w:eastAsia="黑体" w:hAnsi="Times New Roman"/>
            <w:sz w:val="21"/>
            <w:szCs w:val="21"/>
          </w:rPr>
          <w:delText>3.</w:delText>
        </w:r>
        <w:r w:rsidR="009A7676" w:rsidRPr="00EA19F6" w:rsidDel="00F93C6C">
          <w:rPr>
            <w:rFonts w:ascii="Times New Roman" w:eastAsia="黑体" w:hAnsi="Times New Roman"/>
            <w:sz w:val="21"/>
            <w:szCs w:val="21"/>
          </w:rPr>
          <w:delText>6</w:delText>
        </w:r>
        <w:r w:rsidR="00886B9D" w:rsidDel="00F93C6C">
          <w:rPr>
            <w:rFonts w:ascii="Times New Roman" w:eastAsia="黑体" w:hAnsi="Times New Roman"/>
            <w:sz w:val="21"/>
            <w:szCs w:val="21"/>
          </w:rPr>
          <w:delText>3</w:delText>
        </w:r>
        <w:r w:rsidR="00A6575C" w:rsidRPr="00EA19F6" w:rsidDel="00F93C6C">
          <w:rPr>
            <w:rFonts w:ascii="Times New Roman" w:eastAsia="黑体" w:hAnsi="Times New Roman"/>
            <w:sz w:val="21"/>
            <w:szCs w:val="21"/>
          </w:rPr>
          <w:delText>行调批准请点</w:delText>
        </w:r>
        <w:r w:rsidRPr="00EA19F6" w:rsidDel="00F93C6C">
          <w:rPr>
            <w:rFonts w:ascii="Times New Roman" w:eastAsia="黑体" w:hAnsi="Times New Roman"/>
            <w:sz w:val="21"/>
            <w:szCs w:val="21"/>
          </w:rPr>
          <w:delText>页面</w:delText>
        </w:r>
        <w:bookmarkStart w:id="2447" w:name="_Toc393707427"/>
        <w:bookmarkStart w:id="2448" w:name="_Toc393727922"/>
        <w:bookmarkEnd w:id="2447"/>
        <w:bookmarkEnd w:id="2448"/>
      </w:del>
    </w:p>
    <w:p w:rsidR="009F091F" w:rsidRPr="00EA19F6" w:rsidDel="00F93C6C" w:rsidRDefault="009F091F" w:rsidP="008C2FE7">
      <w:pPr>
        <w:pStyle w:val="3"/>
        <w:rPr>
          <w:del w:id="2449" w:author="微软用户" w:date="2014-07-21T11:57:00Z"/>
          <w:rFonts w:eastAsia="宋体"/>
        </w:rPr>
      </w:pPr>
      <w:bookmarkStart w:id="2450" w:name="_Toc374623985"/>
      <w:bookmarkStart w:id="2451" w:name="_Toc374624519"/>
      <w:bookmarkStart w:id="2452" w:name="_Toc393707331"/>
      <w:del w:id="2453" w:author="微软用户" w:date="2014-07-21T11:57:00Z">
        <w:r w:rsidRPr="00EA19F6" w:rsidDel="00F93C6C">
          <w:rPr>
            <w:rFonts w:eastAsia="宋体"/>
          </w:rPr>
          <w:delText>批准销点</w:delText>
        </w:r>
        <w:bookmarkStart w:id="2454" w:name="_Toc393707428"/>
        <w:bookmarkStart w:id="2455" w:name="_Toc393727923"/>
        <w:bookmarkEnd w:id="2450"/>
        <w:bookmarkEnd w:id="2451"/>
        <w:bookmarkEnd w:id="2452"/>
        <w:bookmarkEnd w:id="2454"/>
        <w:bookmarkEnd w:id="2455"/>
      </w:del>
    </w:p>
    <w:p w:rsidR="009F091F" w:rsidRPr="00EA19F6" w:rsidDel="00F93C6C" w:rsidRDefault="009F091F">
      <w:pPr>
        <w:pStyle w:val="ab"/>
        <w:spacing w:line="360" w:lineRule="auto"/>
        <w:ind w:firstLine="508"/>
        <w:rPr>
          <w:del w:id="2456" w:author="微软用户" w:date="2014-07-21T11:57:00Z"/>
        </w:rPr>
      </w:pPr>
      <w:del w:id="2457" w:author="微软用户" w:date="2014-07-21T11:57:00Z">
        <w:r w:rsidRPr="00EA19F6" w:rsidDel="00F93C6C">
          <w:delText>行调收到车站的销点申请后，点击</w:delText>
        </w:r>
        <w:r w:rsidR="00B7534C" w:rsidRPr="00EA19F6" w:rsidDel="00F93C6C">
          <w:delText xml:space="preserve"> </w:delText>
        </w:r>
        <w:r w:rsidR="00886B9D" w:rsidDel="00F93C6C">
          <w:rPr>
            <w:rFonts w:hint="eastAsia"/>
          </w:rPr>
          <w:delText>“</w:delText>
        </w:r>
        <w:r w:rsidRPr="00EA19F6" w:rsidDel="00F93C6C">
          <w:delText>操作</w:delText>
        </w:r>
        <w:r w:rsidR="00886B9D" w:rsidDel="00F93C6C">
          <w:rPr>
            <w:rFonts w:hint="eastAsia"/>
          </w:rPr>
          <w:delText>”</w:delText>
        </w:r>
        <w:r w:rsidRPr="00EA19F6" w:rsidDel="00F93C6C">
          <w:delText>按钮，进入批准销点子页面。核实销点信息无误后，点击</w:delText>
        </w:r>
        <w:r w:rsidR="00886B9D" w:rsidDel="00F93C6C">
          <w:rPr>
            <w:rFonts w:hint="eastAsia"/>
          </w:rPr>
          <w:delText>“</w:delText>
        </w:r>
        <w:r w:rsidRPr="00EA19F6" w:rsidDel="00F93C6C">
          <w:delText>批准销点</w:delText>
        </w:r>
        <w:r w:rsidR="00886B9D" w:rsidDel="00F93C6C">
          <w:rPr>
            <w:rFonts w:hint="eastAsia"/>
          </w:rPr>
          <w:delText>”</w:delText>
        </w:r>
        <w:r w:rsidRPr="00EA19F6" w:rsidDel="00F93C6C">
          <w:delText>按钮。</w:delText>
        </w:r>
        <w:r w:rsidR="00B7534C" w:rsidRPr="00EA19F6" w:rsidDel="00F93C6C">
          <w:delText>如</w:delText>
        </w:r>
        <w:r w:rsidR="00E71BB7" w:rsidRPr="00EA19F6" w:rsidDel="00F93C6C">
          <w:delText>图</w:delText>
        </w:r>
        <w:r w:rsidR="00B7534C" w:rsidRPr="00EA19F6" w:rsidDel="00F93C6C">
          <w:delText>3.</w:delText>
        </w:r>
        <w:r w:rsidR="009A7676" w:rsidRPr="00EA19F6" w:rsidDel="00F93C6C">
          <w:delText>6</w:delText>
        </w:r>
        <w:r w:rsidR="00886B9D" w:rsidDel="00F93C6C">
          <w:delText>4</w:delText>
        </w:r>
        <w:r w:rsidR="00B7534C" w:rsidRPr="00EA19F6" w:rsidDel="00F93C6C">
          <w:delText>所示。</w:delText>
        </w:r>
        <w:bookmarkStart w:id="2458" w:name="_Toc393707429"/>
        <w:bookmarkStart w:id="2459" w:name="_Toc393727924"/>
        <w:bookmarkEnd w:id="2458"/>
        <w:bookmarkEnd w:id="2459"/>
      </w:del>
    </w:p>
    <w:p w:rsidR="009F091F" w:rsidRPr="00EA19F6" w:rsidDel="00F93C6C" w:rsidRDefault="005566B1" w:rsidP="00745FAE">
      <w:pPr>
        <w:jc w:val="center"/>
        <w:rPr>
          <w:del w:id="2460" w:author="微软用户" w:date="2014-07-21T11:57:00Z"/>
          <w:noProof/>
        </w:rPr>
      </w:pPr>
      <w:del w:id="2461" w:author="微软用户" w:date="2014-07-21T11:57:00Z">
        <w:r>
          <w:rPr>
            <w:noProof/>
            <w:rPrChange w:id="2462">
              <w:rPr>
                <w:noProof/>
                <w:color w:val="0000FF"/>
                <w:u w:val="single"/>
              </w:rPr>
            </w:rPrChange>
          </w:rPr>
          <w:drawing>
            <wp:inline distT="0" distB="0" distL="0" distR="0">
              <wp:extent cx="5391150" cy="23336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1150" cy="2333625"/>
                      </a:xfrm>
                      <a:prstGeom prst="rect">
                        <a:avLst/>
                      </a:prstGeom>
                      <a:noFill/>
                      <a:ln>
                        <a:noFill/>
                      </a:ln>
                    </pic:spPr>
                  </pic:pic>
                </a:graphicData>
              </a:graphic>
            </wp:inline>
          </w:drawing>
        </w:r>
        <w:bookmarkStart w:id="2463" w:name="_Toc393707430"/>
        <w:bookmarkStart w:id="2464" w:name="_Toc393727925"/>
        <w:bookmarkEnd w:id="2463"/>
        <w:bookmarkEnd w:id="2464"/>
      </w:del>
    </w:p>
    <w:p w:rsidR="009F091F" w:rsidRPr="00EA19F6" w:rsidDel="00F93C6C" w:rsidRDefault="009F091F" w:rsidP="009F091F">
      <w:pPr>
        <w:pStyle w:val="af7"/>
        <w:spacing w:after="350"/>
        <w:rPr>
          <w:del w:id="2465" w:author="微软用户" w:date="2014-07-21T11:57:00Z"/>
          <w:rFonts w:ascii="Times New Roman" w:eastAsia="黑体" w:hAnsi="Times New Roman"/>
          <w:sz w:val="21"/>
          <w:szCs w:val="21"/>
        </w:rPr>
      </w:pPr>
      <w:del w:id="2466" w:author="微软用户" w:date="2014-07-21T11:57:00Z">
        <w:r w:rsidRPr="00EA19F6" w:rsidDel="00F93C6C">
          <w:rPr>
            <w:rFonts w:ascii="Times New Roman" w:eastAsia="黑体" w:hAnsi="Times New Roman"/>
            <w:sz w:val="21"/>
            <w:szCs w:val="21"/>
          </w:rPr>
          <w:delText>图</w:delText>
        </w:r>
        <w:r w:rsidR="00E71BB7" w:rsidRPr="00EA19F6" w:rsidDel="00F93C6C">
          <w:rPr>
            <w:rFonts w:ascii="Times New Roman" w:eastAsia="黑体" w:hAnsi="Times New Roman"/>
            <w:sz w:val="21"/>
            <w:szCs w:val="21"/>
          </w:rPr>
          <w:delText>3.</w:delText>
        </w:r>
        <w:r w:rsidR="009A7676" w:rsidRPr="00EA19F6" w:rsidDel="00F93C6C">
          <w:rPr>
            <w:rFonts w:ascii="Times New Roman" w:eastAsia="黑体" w:hAnsi="Times New Roman"/>
            <w:sz w:val="21"/>
            <w:szCs w:val="21"/>
          </w:rPr>
          <w:delText>6</w:delText>
        </w:r>
        <w:r w:rsidR="00886B9D" w:rsidDel="00F93C6C">
          <w:rPr>
            <w:rFonts w:ascii="Times New Roman" w:eastAsia="黑体" w:hAnsi="Times New Roman"/>
            <w:sz w:val="21"/>
            <w:szCs w:val="21"/>
          </w:rPr>
          <w:delText>4</w:delText>
        </w:r>
        <w:r w:rsidRPr="00EA19F6" w:rsidDel="00F93C6C">
          <w:rPr>
            <w:rFonts w:ascii="Times New Roman" w:eastAsia="黑体" w:hAnsi="Times New Roman"/>
            <w:sz w:val="21"/>
            <w:szCs w:val="21"/>
          </w:rPr>
          <w:delText xml:space="preserve"> </w:delText>
        </w:r>
        <w:r w:rsidR="00E71BB7" w:rsidRPr="00EA19F6" w:rsidDel="00F93C6C">
          <w:rPr>
            <w:rFonts w:ascii="Times New Roman" w:eastAsia="黑体" w:hAnsi="Times New Roman"/>
            <w:sz w:val="21"/>
            <w:szCs w:val="21"/>
          </w:rPr>
          <w:delText>行调批准销点</w:delText>
        </w:r>
        <w:r w:rsidRPr="00EA19F6" w:rsidDel="00F93C6C">
          <w:rPr>
            <w:rFonts w:ascii="Times New Roman" w:eastAsia="黑体" w:hAnsi="Times New Roman"/>
            <w:sz w:val="21"/>
            <w:szCs w:val="21"/>
          </w:rPr>
          <w:delText>页面</w:delText>
        </w:r>
        <w:bookmarkStart w:id="2467" w:name="_Toc393707431"/>
        <w:bookmarkStart w:id="2468" w:name="_Toc393727926"/>
        <w:bookmarkEnd w:id="2467"/>
        <w:bookmarkEnd w:id="2468"/>
      </w:del>
    </w:p>
    <w:p w:rsidR="00052391" w:rsidRDefault="00BE1482">
      <w:pPr>
        <w:pStyle w:val="2"/>
        <w:rPr>
          <w:rFonts w:ascii="Times New Roman" w:hAnsi="Times New Roman"/>
        </w:rPr>
      </w:pPr>
      <w:bookmarkStart w:id="2469" w:name="_Toc374624520"/>
      <w:bookmarkStart w:id="2470" w:name="_Toc393727927"/>
      <w:r w:rsidRPr="00EA19F6">
        <w:rPr>
          <w:rFonts w:ascii="Times New Roman" w:hAnsi="Times New Roman"/>
        </w:rPr>
        <w:t>施工一览图</w:t>
      </w:r>
      <w:bookmarkEnd w:id="2469"/>
      <w:bookmarkEnd w:id="2470"/>
    </w:p>
    <w:p w:rsidR="009F091F" w:rsidRPr="00EA19F6" w:rsidRDefault="005F1D0D" w:rsidP="00886B9D">
      <w:pPr>
        <w:pStyle w:val="ab"/>
        <w:spacing w:line="360" w:lineRule="auto"/>
        <w:ind w:firstLine="508"/>
      </w:pPr>
      <w:r w:rsidRPr="00EA19F6">
        <w:t>在有相关权限的用户点击</w:t>
      </w:r>
      <w:r w:rsidR="0051327C">
        <w:rPr>
          <w:rFonts w:hint="eastAsia"/>
        </w:rPr>
        <w:t>“</w:t>
      </w:r>
      <w:r w:rsidRPr="00EA19F6">
        <w:t>施工一览图</w:t>
      </w:r>
      <w:r w:rsidR="0051327C">
        <w:rPr>
          <w:rFonts w:hint="eastAsia"/>
        </w:rPr>
        <w:t>”</w:t>
      </w:r>
      <w:r w:rsidRPr="00EA19F6">
        <w:t>，显示如下界面，</w:t>
      </w:r>
      <w:r w:rsidR="00B7534C" w:rsidRPr="00EA19F6">
        <w:t>如</w:t>
      </w:r>
      <w:ins w:id="2471" w:author="微软用户" w:date="2014-07-21T17:00:00Z">
        <w:r w:rsidR="003202FC">
          <w:fldChar w:fldCharType="begin"/>
        </w:r>
        <w:r w:rsidR="003202FC">
          <w:instrText xml:space="preserve"> REF _Ref393725341 \h </w:instrText>
        </w:r>
      </w:ins>
      <w:r w:rsidR="003202FC">
        <w:fldChar w:fldCharType="separate"/>
      </w:r>
      <w:ins w:id="2472" w:author="微软用户" w:date="2014-07-21T17:00:00Z">
        <w:r w:rsidR="003202FC">
          <w:t>图</w:t>
        </w:r>
        <w:r w:rsidR="003202FC">
          <w:t xml:space="preserve">3- </w:t>
        </w:r>
        <w:r w:rsidR="003202FC">
          <w:rPr>
            <w:noProof/>
          </w:rPr>
          <w:t>94</w:t>
        </w:r>
        <w:r w:rsidR="003202FC">
          <w:fldChar w:fldCharType="end"/>
        </w:r>
      </w:ins>
      <w:del w:id="2473" w:author="微软用户" w:date="2014-07-21T17:00:00Z">
        <w:r w:rsidRPr="00EA19F6" w:rsidDel="003202FC">
          <w:delText>图</w:delText>
        </w:r>
        <w:r w:rsidR="00B7534C" w:rsidRPr="00EA19F6" w:rsidDel="003202FC">
          <w:delText>3.</w:delText>
        </w:r>
        <w:r w:rsidR="009A7676" w:rsidRPr="00EA19F6" w:rsidDel="003202FC">
          <w:delText>6</w:delText>
        </w:r>
        <w:r w:rsidR="00886B9D" w:rsidDel="003202FC">
          <w:delText>5</w:delText>
        </w:r>
      </w:del>
      <w:r w:rsidR="00B7534C" w:rsidRPr="00EA19F6">
        <w:t>所示。</w:t>
      </w:r>
    </w:p>
    <w:p w:rsidR="005F1D0D" w:rsidRPr="00EA19F6" w:rsidRDefault="004633BA" w:rsidP="00745FAE">
      <w:pPr>
        <w:jc w:val="center"/>
        <w:rPr>
          <w:noProof/>
        </w:rPr>
      </w:pPr>
      <w:r w:rsidRPr="00EA19F6">
        <w:rPr>
          <w:noProof/>
        </w:rPr>
        <w:drawing>
          <wp:inline distT="0" distB="0" distL="0" distR="0">
            <wp:extent cx="5429250" cy="227647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29250" cy="2276475"/>
                    </a:xfrm>
                    <a:prstGeom prst="rect">
                      <a:avLst/>
                    </a:prstGeom>
                    <a:noFill/>
                    <a:ln>
                      <a:noFill/>
                    </a:ln>
                  </pic:spPr>
                </pic:pic>
              </a:graphicData>
            </a:graphic>
          </wp:inline>
        </w:drawing>
      </w:r>
    </w:p>
    <w:p w:rsidR="005F1D0D" w:rsidRPr="00EA19F6" w:rsidRDefault="003202FC">
      <w:pPr>
        <w:pStyle w:val="af8"/>
        <w:jc w:val="center"/>
        <w:rPr>
          <w:rFonts w:ascii="Times New Roman" w:hAnsi="Times New Roman"/>
          <w:sz w:val="21"/>
          <w:szCs w:val="21"/>
        </w:rPr>
        <w:pPrChange w:id="2474" w:author="微软用户" w:date="2014-07-21T17:11:00Z">
          <w:pPr>
            <w:pStyle w:val="af7"/>
            <w:spacing w:after="350"/>
          </w:pPr>
        </w:pPrChange>
      </w:pPr>
      <w:bookmarkStart w:id="2475" w:name="_Ref393725341"/>
      <w:ins w:id="2476" w:author="微软用户" w:date="2014-07-21T17:00:00Z">
        <w:r>
          <w:t>图</w:t>
        </w:r>
        <w:r>
          <w:t xml:space="preserve">3- </w:t>
        </w:r>
        <w:r>
          <w:fldChar w:fldCharType="begin"/>
        </w:r>
        <w:r>
          <w:instrText xml:space="preserve"> SEQ </w:instrText>
        </w:r>
        <w:r>
          <w:instrText>图</w:instrText>
        </w:r>
        <w:r>
          <w:instrText xml:space="preserve">3- \* ARABIC </w:instrText>
        </w:r>
      </w:ins>
      <w:r>
        <w:fldChar w:fldCharType="separate"/>
      </w:r>
      <w:ins w:id="2477" w:author="微软用户" w:date="2014-07-21T17:03:00Z">
        <w:r>
          <w:rPr>
            <w:noProof/>
          </w:rPr>
          <w:t>94</w:t>
        </w:r>
      </w:ins>
      <w:ins w:id="2478" w:author="微软用户" w:date="2014-07-21T17:00:00Z">
        <w:r>
          <w:fldChar w:fldCharType="end"/>
        </w:r>
      </w:ins>
      <w:bookmarkEnd w:id="2475"/>
      <w:del w:id="2479" w:author="微软用户" w:date="2014-07-21T17:00:00Z">
        <w:r w:rsidR="005F1D0D" w:rsidRPr="00EA19F6" w:rsidDel="003202FC">
          <w:rPr>
            <w:rFonts w:ascii="Times New Roman" w:hAnsi="Times New Roman"/>
            <w:sz w:val="21"/>
            <w:szCs w:val="21"/>
          </w:rPr>
          <w:delText>图</w:delText>
        </w:r>
        <w:r w:rsidR="005F1D0D"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6</w:delText>
        </w:r>
        <w:r w:rsidR="00886B9D" w:rsidDel="003202FC">
          <w:rPr>
            <w:rFonts w:ascii="Times New Roman" w:hAnsi="Times New Roman"/>
            <w:sz w:val="21"/>
            <w:szCs w:val="21"/>
          </w:rPr>
          <w:delText>5</w:delText>
        </w:r>
        <w:r w:rsidR="005F1D0D" w:rsidRPr="00EA19F6" w:rsidDel="003202FC">
          <w:rPr>
            <w:rFonts w:ascii="Times New Roman" w:hAnsi="Times New Roman"/>
            <w:sz w:val="21"/>
            <w:szCs w:val="21"/>
          </w:rPr>
          <w:delText xml:space="preserve"> </w:delText>
        </w:r>
      </w:del>
      <w:r w:rsidR="005F1D0D" w:rsidRPr="00EA19F6">
        <w:rPr>
          <w:rFonts w:ascii="Times New Roman" w:hAnsi="Times New Roman"/>
          <w:sz w:val="21"/>
          <w:szCs w:val="21"/>
        </w:rPr>
        <w:t>施工一览图界面</w:t>
      </w:r>
    </w:p>
    <w:p w:rsidR="00730C62" w:rsidRPr="00EA19F6" w:rsidRDefault="00B7534C" w:rsidP="00745FAE">
      <w:pPr>
        <w:pStyle w:val="ab"/>
        <w:spacing w:line="360" w:lineRule="auto"/>
        <w:ind w:firstLine="508"/>
      </w:pPr>
      <w:r w:rsidRPr="00EA19F6">
        <w:t>系统使用</w:t>
      </w:r>
      <w:r w:rsidR="005F1D0D" w:rsidRPr="00EA19F6">
        <w:t>不同颜色表示区域范围已经供电网的停送电状态，该界面除了正线的施工一览图之外，</w:t>
      </w:r>
      <w:r w:rsidR="00730C62" w:rsidRPr="00EA19F6">
        <w:t>还包含有辅助线供电分区</w:t>
      </w:r>
      <w:r w:rsidRPr="00EA19F6">
        <w:t>（</w:t>
      </w:r>
      <w:r w:rsidRPr="00EA19F6">
        <w:t>C</w:t>
      </w:r>
      <w:r w:rsidRPr="00EA19F6">
        <w:t>）</w:t>
      </w:r>
      <w:r w:rsidR="00730C62" w:rsidRPr="00EA19F6">
        <w:t>，</w:t>
      </w:r>
      <w:r w:rsidR="005F1D0D" w:rsidRPr="00EA19F6">
        <w:t>车场的施工一览图</w:t>
      </w:r>
      <w:r w:rsidRPr="00EA19F6">
        <w:t>（供电分区编号为</w:t>
      </w:r>
      <w:r w:rsidR="005F1D0D" w:rsidRPr="00EA19F6">
        <w:t>D</w:t>
      </w:r>
      <w:r w:rsidRPr="00EA19F6">
        <w:t>）。如</w:t>
      </w:r>
      <w:ins w:id="2480" w:author="微软用户" w:date="2014-07-21T17:00:00Z">
        <w:r w:rsidR="003202FC">
          <w:fldChar w:fldCharType="begin"/>
        </w:r>
        <w:r w:rsidR="003202FC">
          <w:instrText xml:space="preserve"> REF _Ref393725356 \h </w:instrText>
        </w:r>
      </w:ins>
      <w:r w:rsidR="003202FC">
        <w:fldChar w:fldCharType="separate"/>
      </w:r>
      <w:ins w:id="2481" w:author="微软用户" w:date="2014-07-21T17:00:00Z">
        <w:r w:rsidR="003202FC">
          <w:t>图</w:t>
        </w:r>
        <w:r w:rsidR="003202FC">
          <w:t xml:space="preserve">3- </w:t>
        </w:r>
        <w:r w:rsidR="003202FC">
          <w:rPr>
            <w:noProof/>
          </w:rPr>
          <w:t>95</w:t>
        </w:r>
        <w:r w:rsidR="003202FC">
          <w:fldChar w:fldCharType="end"/>
        </w:r>
      </w:ins>
      <w:del w:id="2482" w:author="微软用户" w:date="2014-07-21T17:00:00Z">
        <w:r w:rsidR="00730C62" w:rsidRPr="00EA19F6" w:rsidDel="003202FC">
          <w:delText>图</w:delText>
        </w:r>
        <w:r w:rsidRPr="00EA19F6" w:rsidDel="003202FC">
          <w:delText>3.</w:delText>
        </w:r>
        <w:r w:rsidR="009A7676" w:rsidRPr="00EA19F6" w:rsidDel="003202FC">
          <w:delText>6</w:delText>
        </w:r>
        <w:r w:rsidR="00745FAE" w:rsidDel="003202FC">
          <w:delText>6</w:delText>
        </w:r>
      </w:del>
      <w:r w:rsidRPr="00EA19F6">
        <w:t>所示。</w:t>
      </w:r>
    </w:p>
    <w:p w:rsidR="002B4F6C" w:rsidRPr="00745FAE" w:rsidRDefault="004633BA" w:rsidP="00745FAE">
      <w:pPr>
        <w:jc w:val="center"/>
        <w:rPr>
          <w:noProof/>
        </w:rPr>
      </w:pPr>
      <w:r w:rsidRPr="00745FAE">
        <w:rPr>
          <w:noProof/>
        </w:rPr>
        <w:lastRenderedPageBreak/>
        <w:drawing>
          <wp:inline distT="0" distB="0" distL="0" distR="0">
            <wp:extent cx="5400675" cy="26765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675" cy="2676525"/>
                    </a:xfrm>
                    <a:prstGeom prst="rect">
                      <a:avLst/>
                    </a:prstGeom>
                    <a:noFill/>
                    <a:ln>
                      <a:noFill/>
                    </a:ln>
                  </pic:spPr>
                </pic:pic>
              </a:graphicData>
            </a:graphic>
          </wp:inline>
        </w:drawing>
      </w:r>
    </w:p>
    <w:p w:rsidR="00730C62" w:rsidRPr="00EA19F6" w:rsidRDefault="003202FC">
      <w:pPr>
        <w:pStyle w:val="af8"/>
        <w:jc w:val="center"/>
        <w:rPr>
          <w:rFonts w:ascii="Times New Roman" w:hAnsi="Times New Roman"/>
          <w:sz w:val="21"/>
          <w:szCs w:val="21"/>
        </w:rPr>
        <w:pPrChange w:id="2483" w:author="微软用户" w:date="2014-07-21T17:12:00Z">
          <w:pPr>
            <w:pStyle w:val="af7"/>
            <w:spacing w:after="350"/>
          </w:pPr>
        </w:pPrChange>
      </w:pPr>
      <w:bookmarkStart w:id="2484" w:name="_Ref393725356"/>
      <w:ins w:id="2485" w:author="微软用户" w:date="2014-07-21T17:00:00Z">
        <w:r>
          <w:t>图</w:t>
        </w:r>
        <w:r>
          <w:t xml:space="preserve">3- </w:t>
        </w:r>
        <w:r>
          <w:fldChar w:fldCharType="begin"/>
        </w:r>
        <w:r>
          <w:instrText xml:space="preserve"> SEQ </w:instrText>
        </w:r>
        <w:r>
          <w:instrText>图</w:instrText>
        </w:r>
        <w:r>
          <w:instrText xml:space="preserve">3- \* ARABIC </w:instrText>
        </w:r>
      </w:ins>
      <w:r>
        <w:fldChar w:fldCharType="separate"/>
      </w:r>
      <w:ins w:id="2486" w:author="微软用户" w:date="2014-07-21T17:03:00Z">
        <w:r>
          <w:rPr>
            <w:noProof/>
          </w:rPr>
          <w:t>95</w:t>
        </w:r>
      </w:ins>
      <w:ins w:id="2487" w:author="微软用户" w:date="2014-07-21T17:00:00Z">
        <w:r>
          <w:fldChar w:fldCharType="end"/>
        </w:r>
      </w:ins>
      <w:bookmarkEnd w:id="2484"/>
      <w:del w:id="2488" w:author="微软用户" w:date="2014-07-21T17:00:00Z">
        <w:r w:rsidR="00730C62" w:rsidRPr="00EA19F6" w:rsidDel="003202FC">
          <w:rPr>
            <w:rFonts w:ascii="Times New Roman" w:hAnsi="Times New Roman"/>
            <w:sz w:val="21"/>
            <w:szCs w:val="21"/>
          </w:rPr>
          <w:delText>图</w:delText>
        </w:r>
        <w:r w:rsidR="00730C62"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6</w:delText>
        </w:r>
        <w:r w:rsidR="00745FAE" w:rsidDel="003202FC">
          <w:rPr>
            <w:rFonts w:ascii="Times New Roman" w:hAnsi="Times New Roman"/>
            <w:sz w:val="21"/>
            <w:szCs w:val="21"/>
          </w:rPr>
          <w:delText>6</w:delText>
        </w:r>
      </w:del>
      <w:r w:rsidR="00730C62" w:rsidRPr="00EA19F6">
        <w:rPr>
          <w:rFonts w:ascii="Times New Roman" w:hAnsi="Times New Roman"/>
          <w:sz w:val="21"/>
          <w:szCs w:val="21"/>
        </w:rPr>
        <w:t xml:space="preserve"> D</w:t>
      </w:r>
      <w:r w:rsidR="00730C62" w:rsidRPr="00EA19F6">
        <w:rPr>
          <w:rFonts w:ascii="Times New Roman" w:hAnsi="Times New Roman"/>
          <w:sz w:val="21"/>
          <w:szCs w:val="21"/>
        </w:rPr>
        <w:t>供电分区界面</w:t>
      </w:r>
    </w:p>
    <w:p w:rsidR="002A0D5D" w:rsidRPr="00EA19F6" w:rsidRDefault="002A0D5D" w:rsidP="002A0D5D">
      <w:pPr>
        <w:pStyle w:val="2"/>
        <w:rPr>
          <w:rFonts w:ascii="Times New Roman" w:hAnsi="Times New Roman"/>
        </w:rPr>
      </w:pPr>
      <w:bookmarkStart w:id="2489" w:name="_Toc393727928"/>
      <w:r w:rsidRPr="00EA19F6">
        <w:rPr>
          <w:rFonts w:ascii="Times New Roman" w:hAnsi="Times New Roman"/>
        </w:rPr>
        <w:t>冲突检测结果显示</w:t>
      </w:r>
      <w:bookmarkEnd w:id="2489"/>
    </w:p>
    <w:p w:rsidR="002B4F6C" w:rsidRPr="00EA19F6" w:rsidRDefault="002A0D5D" w:rsidP="00E020E0">
      <w:pPr>
        <w:pStyle w:val="ab"/>
        <w:spacing w:line="360" w:lineRule="auto"/>
        <w:ind w:firstLine="508"/>
      </w:pPr>
      <w:r w:rsidRPr="00EA19F6">
        <w:t>系统</w:t>
      </w:r>
      <w:r w:rsidR="00B7534C" w:rsidRPr="00EA19F6">
        <w:t>按照《施工管理规则》的要求</w:t>
      </w:r>
      <w:r w:rsidRPr="00EA19F6">
        <w:t>设计冲突检测规则</w:t>
      </w:r>
      <w:r w:rsidR="00B7534C" w:rsidRPr="00EA19F6">
        <w:t>，并根据冲突检测规则</w:t>
      </w:r>
      <w:r w:rsidRPr="00EA19F6">
        <w:t>进行检测</w:t>
      </w:r>
      <w:r w:rsidR="00B7534C" w:rsidRPr="00EA19F6">
        <w:t>。系统</w:t>
      </w:r>
      <w:r w:rsidRPr="00EA19F6">
        <w:t>分别对作业的时间、作业区域、接触网供电安排等进行检测。检测的结果如果没有冲突，则显示</w:t>
      </w:r>
      <w:r w:rsidR="00F44F4A">
        <w:rPr>
          <w:rFonts w:hint="eastAsia"/>
        </w:rPr>
        <w:t>“</w:t>
      </w:r>
      <w:r w:rsidRPr="00EA19F6">
        <w:t>无冲突</w:t>
      </w:r>
      <w:r w:rsidR="00F44F4A">
        <w:rPr>
          <w:rFonts w:hint="eastAsia"/>
        </w:rPr>
        <w:t>”</w:t>
      </w:r>
      <w:r w:rsidRPr="00EA19F6">
        <w:t>，如果有冲突，则显示有冲突的计划名称以及</w:t>
      </w:r>
      <w:r w:rsidR="00B7534C" w:rsidRPr="00EA19F6">
        <w:t>冲突</w:t>
      </w:r>
      <w:r w:rsidRPr="00EA19F6">
        <w:t>原因，点击</w:t>
      </w:r>
      <w:r w:rsidR="00B7534C" w:rsidRPr="00EA19F6">
        <w:t>冲突</w:t>
      </w:r>
      <w:r w:rsidRPr="00EA19F6">
        <w:t>可在图形上直观看出冲突的区域。如</w:t>
      </w:r>
      <w:ins w:id="2490" w:author="微软用户" w:date="2014-07-21T17:01:00Z">
        <w:r w:rsidR="003202FC">
          <w:fldChar w:fldCharType="begin"/>
        </w:r>
        <w:r w:rsidR="003202FC">
          <w:instrText xml:space="preserve"> REF _Ref393725403 \h </w:instrText>
        </w:r>
      </w:ins>
      <w:r w:rsidR="003202FC">
        <w:fldChar w:fldCharType="separate"/>
      </w:r>
      <w:ins w:id="2491" w:author="微软用户" w:date="2014-07-21T17:01:00Z">
        <w:r w:rsidR="003202FC">
          <w:t>图</w:t>
        </w:r>
        <w:r w:rsidR="003202FC">
          <w:t xml:space="preserve">3- </w:t>
        </w:r>
        <w:r w:rsidR="003202FC">
          <w:rPr>
            <w:noProof/>
          </w:rPr>
          <w:t>96</w:t>
        </w:r>
        <w:r w:rsidR="003202FC">
          <w:fldChar w:fldCharType="end"/>
        </w:r>
      </w:ins>
      <w:del w:id="2492" w:author="微软用户" w:date="2014-07-21T17:01:00Z">
        <w:r w:rsidRPr="00EA19F6" w:rsidDel="003202FC">
          <w:delText>图</w:delText>
        </w:r>
        <w:r w:rsidRPr="00EA19F6" w:rsidDel="003202FC">
          <w:delText>3.</w:delText>
        </w:r>
        <w:r w:rsidR="009A7676" w:rsidRPr="00EA19F6" w:rsidDel="003202FC">
          <w:delText>6</w:delText>
        </w:r>
        <w:r w:rsidR="00745FAE" w:rsidDel="003202FC">
          <w:delText>7</w:delText>
        </w:r>
      </w:del>
      <w:r w:rsidRPr="00EA19F6">
        <w:t>、</w:t>
      </w:r>
      <w:ins w:id="2493" w:author="微软用户" w:date="2014-07-21T17:01:00Z">
        <w:r w:rsidR="003202FC">
          <w:fldChar w:fldCharType="begin"/>
        </w:r>
        <w:r w:rsidR="003202FC">
          <w:instrText xml:space="preserve"> REF _Ref393725421 \h </w:instrText>
        </w:r>
      </w:ins>
      <w:r w:rsidR="003202FC">
        <w:fldChar w:fldCharType="separate"/>
      </w:r>
      <w:ins w:id="2494" w:author="微软用户" w:date="2014-07-21T17:01:00Z">
        <w:r w:rsidR="003202FC">
          <w:t>图</w:t>
        </w:r>
        <w:r w:rsidR="003202FC">
          <w:t xml:space="preserve">3- </w:t>
        </w:r>
        <w:r w:rsidR="003202FC">
          <w:rPr>
            <w:noProof/>
          </w:rPr>
          <w:t>97</w:t>
        </w:r>
        <w:r w:rsidR="003202FC">
          <w:fldChar w:fldCharType="end"/>
        </w:r>
      </w:ins>
      <w:del w:id="2495" w:author="微软用户" w:date="2014-07-21T17:01:00Z">
        <w:r w:rsidRPr="00EA19F6" w:rsidDel="003202FC">
          <w:delText>图</w:delText>
        </w:r>
        <w:r w:rsidR="00B7534C" w:rsidRPr="00EA19F6" w:rsidDel="003202FC">
          <w:delText>3.</w:delText>
        </w:r>
        <w:r w:rsidR="009A7676" w:rsidRPr="00EA19F6" w:rsidDel="003202FC">
          <w:delText>6</w:delText>
        </w:r>
        <w:r w:rsidR="00745FAE" w:rsidDel="003202FC">
          <w:delText>8</w:delText>
        </w:r>
      </w:del>
      <w:r w:rsidRPr="00EA19F6">
        <w:t>所示</w:t>
      </w:r>
      <w:r w:rsidR="00B7534C" w:rsidRPr="00EA19F6">
        <w:t>。</w:t>
      </w:r>
    </w:p>
    <w:p w:rsidR="002A0D5D" w:rsidRPr="00745FAE" w:rsidRDefault="004633BA" w:rsidP="00745FAE">
      <w:pPr>
        <w:jc w:val="center"/>
        <w:rPr>
          <w:noProof/>
        </w:rPr>
      </w:pPr>
      <w:r w:rsidRPr="00745FAE">
        <w:rPr>
          <w:noProof/>
        </w:rPr>
        <w:drawing>
          <wp:inline distT="0" distB="0" distL="0" distR="0">
            <wp:extent cx="5391150" cy="152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2A0D5D" w:rsidRPr="00EA19F6" w:rsidRDefault="003202FC">
      <w:pPr>
        <w:pStyle w:val="af8"/>
        <w:jc w:val="center"/>
        <w:rPr>
          <w:rFonts w:ascii="Times New Roman" w:hAnsi="Times New Roman"/>
          <w:sz w:val="21"/>
          <w:szCs w:val="21"/>
        </w:rPr>
        <w:pPrChange w:id="2496" w:author="微软用户" w:date="2014-07-21T17:12:00Z">
          <w:pPr>
            <w:pStyle w:val="af7"/>
            <w:spacing w:after="350"/>
          </w:pPr>
        </w:pPrChange>
      </w:pPr>
      <w:bookmarkStart w:id="2497" w:name="_Ref393725403"/>
      <w:ins w:id="2498" w:author="微软用户" w:date="2014-07-21T17:00:00Z">
        <w:r>
          <w:t>图</w:t>
        </w:r>
        <w:r>
          <w:t xml:space="preserve">3- </w:t>
        </w:r>
        <w:r>
          <w:fldChar w:fldCharType="begin"/>
        </w:r>
        <w:r>
          <w:instrText xml:space="preserve"> SEQ </w:instrText>
        </w:r>
        <w:r>
          <w:instrText>图</w:instrText>
        </w:r>
        <w:r>
          <w:instrText xml:space="preserve">3- \* ARABIC </w:instrText>
        </w:r>
      </w:ins>
      <w:r>
        <w:fldChar w:fldCharType="separate"/>
      </w:r>
      <w:ins w:id="2499" w:author="微软用户" w:date="2014-07-21T17:03:00Z">
        <w:r>
          <w:rPr>
            <w:noProof/>
          </w:rPr>
          <w:t>96</w:t>
        </w:r>
      </w:ins>
      <w:ins w:id="2500" w:author="微软用户" w:date="2014-07-21T17:00:00Z">
        <w:r>
          <w:fldChar w:fldCharType="end"/>
        </w:r>
      </w:ins>
      <w:bookmarkEnd w:id="2497"/>
      <w:del w:id="2501" w:author="微软用户" w:date="2014-07-21T17:01:00Z">
        <w:r w:rsidR="002A0D5D" w:rsidRPr="00EA19F6" w:rsidDel="003202FC">
          <w:rPr>
            <w:rFonts w:ascii="Times New Roman" w:hAnsi="Times New Roman"/>
            <w:sz w:val="21"/>
            <w:szCs w:val="21"/>
          </w:rPr>
          <w:delText>图</w:delText>
        </w:r>
        <w:r w:rsidR="002A0D5D"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6</w:delText>
        </w:r>
        <w:r w:rsidR="00E020E0" w:rsidDel="003202FC">
          <w:rPr>
            <w:rFonts w:ascii="Times New Roman" w:hAnsi="Times New Roman"/>
            <w:sz w:val="21"/>
            <w:szCs w:val="21"/>
          </w:rPr>
          <w:delText>7</w:delText>
        </w:r>
        <w:r w:rsidR="002A0D5D" w:rsidRPr="00EA19F6" w:rsidDel="003202FC">
          <w:rPr>
            <w:rFonts w:ascii="Times New Roman" w:hAnsi="Times New Roman"/>
            <w:sz w:val="21"/>
            <w:szCs w:val="21"/>
          </w:rPr>
          <w:delText xml:space="preserve"> </w:delText>
        </w:r>
      </w:del>
      <w:r w:rsidR="002A0D5D" w:rsidRPr="00EA19F6">
        <w:rPr>
          <w:rFonts w:ascii="Times New Roman" w:hAnsi="Times New Roman"/>
          <w:sz w:val="21"/>
          <w:szCs w:val="21"/>
        </w:rPr>
        <w:t>冲突检测结果显示界面</w:t>
      </w:r>
    </w:p>
    <w:p w:rsidR="002A0D5D" w:rsidRPr="00745FAE" w:rsidRDefault="004633BA" w:rsidP="00745FAE">
      <w:pPr>
        <w:jc w:val="center"/>
        <w:rPr>
          <w:noProof/>
        </w:rPr>
      </w:pPr>
      <w:r w:rsidRPr="00745FAE">
        <w:rPr>
          <w:noProof/>
        </w:rPr>
        <w:lastRenderedPageBreak/>
        <w:drawing>
          <wp:inline distT="0" distB="0" distL="0" distR="0">
            <wp:extent cx="5391150" cy="1676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1150" cy="1676400"/>
                    </a:xfrm>
                    <a:prstGeom prst="rect">
                      <a:avLst/>
                    </a:prstGeom>
                    <a:noFill/>
                    <a:ln>
                      <a:noFill/>
                    </a:ln>
                  </pic:spPr>
                </pic:pic>
              </a:graphicData>
            </a:graphic>
          </wp:inline>
        </w:drawing>
      </w:r>
    </w:p>
    <w:p w:rsidR="00D35079" w:rsidRPr="00EA19F6" w:rsidRDefault="003202FC">
      <w:pPr>
        <w:pStyle w:val="af8"/>
        <w:jc w:val="center"/>
        <w:rPr>
          <w:rFonts w:ascii="Times New Roman" w:hAnsi="Times New Roman"/>
          <w:sz w:val="21"/>
          <w:szCs w:val="21"/>
        </w:rPr>
        <w:pPrChange w:id="2502" w:author="微软用户" w:date="2014-07-21T17:12:00Z">
          <w:pPr>
            <w:pStyle w:val="af7"/>
            <w:spacing w:after="350"/>
          </w:pPr>
        </w:pPrChange>
      </w:pPr>
      <w:bookmarkStart w:id="2503" w:name="_Ref393725421"/>
      <w:ins w:id="2504" w:author="微软用户" w:date="2014-07-21T17:01:00Z">
        <w:r>
          <w:t>图</w:t>
        </w:r>
        <w:r>
          <w:t xml:space="preserve">3- </w:t>
        </w:r>
        <w:r>
          <w:fldChar w:fldCharType="begin"/>
        </w:r>
        <w:r>
          <w:instrText xml:space="preserve"> SEQ </w:instrText>
        </w:r>
        <w:r>
          <w:instrText>图</w:instrText>
        </w:r>
        <w:r>
          <w:instrText xml:space="preserve">3- \* ARABIC </w:instrText>
        </w:r>
      </w:ins>
      <w:r>
        <w:fldChar w:fldCharType="separate"/>
      </w:r>
      <w:ins w:id="2505" w:author="微软用户" w:date="2014-07-21T17:03:00Z">
        <w:r>
          <w:rPr>
            <w:noProof/>
          </w:rPr>
          <w:t>97</w:t>
        </w:r>
      </w:ins>
      <w:ins w:id="2506" w:author="微软用户" w:date="2014-07-21T17:01:00Z">
        <w:r>
          <w:fldChar w:fldCharType="end"/>
        </w:r>
      </w:ins>
      <w:bookmarkEnd w:id="2503"/>
      <w:del w:id="2507" w:author="微软用户" w:date="2014-07-21T17:01:00Z">
        <w:r w:rsidR="00AA6007" w:rsidRPr="00EA19F6" w:rsidDel="003202FC">
          <w:rPr>
            <w:rFonts w:ascii="Times New Roman" w:hAnsi="Times New Roman"/>
            <w:sz w:val="21"/>
            <w:szCs w:val="21"/>
          </w:rPr>
          <w:delText>图</w:delText>
        </w:r>
        <w:r w:rsidR="00AA6007"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6</w:delText>
        </w:r>
        <w:r w:rsidR="00E020E0" w:rsidDel="003202FC">
          <w:rPr>
            <w:rFonts w:ascii="Times New Roman" w:hAnsi="Times New Roman"/>
            <w:sz w:val="21"/>
            <w:szCs w:val="21"/>
          </w:rPr>
          <w:delText>8</w:delText>
        </w:r>
        <w:r w:rsidR="00AA6007" w:rsidRPr="00EA19F6" w:rsidDel="003202FC">
          <w:rPr>
            <w:rFonts w:ascii="Times New Roman" w:hAnsi="Times New Roman"/>
            <w:sz w:val="21"/>
            <w:szCs w:val="21"/>
          </w:rPr>
          <w:delText xml:space="preserve"> </w:delText>
        </w:r>
      </w:del>
      <w:r w:rsidR="00AA6007" w:rsidRPr="00EA19F6">
        <w:rPr>
          <w:rFonts w:ascii="Times New Roman" w:hAnsi="Times New Roman"/>
          <w:sz w:val="21"/>
          <w:szCs w:val="21"/>
        </w:rPr>
        <w:t>冲突检测图形显示界面</w:t>
      </w:r>
    </w:p>
    <w:p w:rsidR="00371AE5" w:rsidRPr="00EA19F6" w:rsidRDefault="00371AE5" w:rsidP="00371AE5">
      <w:pPr>
        <w:pStyle w:val="2"/>
        <w:rPr>
          <w:rFonts w:ascii="Times New Roman" w:hAnsi="Times New Roman"/>
        </w:rPr>
      </w:pPr>
      <w:bookmarkStart w:id="2508" w:name="_Toc393727929"/>
      <w:r w:rsidRPr="00EA19F6">
        <w:rPr>
          <w:rFonts w:ascii="Times New Roman" w:hAnsi="Times New Roman"/>
        </w:rPr>
        <w:t>施工计划查看</w:t>
      </w:r>
      <w:bookmarkEnd w:id="2508"/>
    </w:p>
    <w:p w:rsidR="00371AE5" w:rsidRPr="00EA19F6" w:rsidRDefault="00371AE5" w:rsidP="00E020E0">
      <w:pPr>
        <w:pStyle w:val="ab"/>
        <w:spacing w:line="360" w:lineRule="auto"/>
        <w:ind w:firstLine="508"/>
      </w:pPr>
      <w:r w:rsidRPr="00EA19F6">
        <w:t>系统用户可以根据计划的列表、类型、日期、作业单位等属性对需要进行查看的计划进行筛选。</w:t>
      </w:r>
      <w:r w:rsidR="002A4611" w:rsidRPr="00EA19F6">
        <w:t>如</w:t>
      </w:r>
      <w:ins w:id="2509" w:author="微软用户" w:date="2014-07-21T17:01:00Z">
        <w:r w:rsidR="003202FC">
          <w:fldChar w:fldCharType="begin"/>
        </w:r>
        <w:r w:rsidR="003202FC">
          <w:instrText xml:space="preserve"> REF _Ref393725437 \h </w:instrText>
        </w:r>
      </w:ins>
      <w:r w:rsidR="003202FC">
        <w:fldChar w:fldCharType="separate"/>
      </w:r>
      <w:ins w:id="2510" w:author="微软用户" w:date="2014-07-21T17:01:00Z">
        <w:r w:rsidR="003202FC">
          <w:t>图</w:t>
        </w:r>
        <w:r w:rsidR="003202FC">
          <w:t xml:space="preserve">3- </w:t>
        </w:r>
        <w:r w:rsidR="003202FC">
          <w:rPr>
            <w:noProof/>
          </w:rPr>
          <w:t>98</w:t>
        </w:r>
        <w:r w:rsidR="003202FC">
          <w:fldChar w:fldCharType="end"/>
        </w:r>
      </w:ins>
      <w:del w:id="2511" w:author="微软用户" w:date="2014-07-21T17:01:00Z">
        <w:r w:rsidR="002A4611" w:rsidRPr="00EA19F6" w:rsidDel="003202FC">
          <w:delText>图</w:delText>
        </w:r>
        <w:r w:rsidR="002A4611" w:rsidRPr="00EA19F6" w:rsidDel="003202FC">
          <w:delText>3.</w:delText>
        </w:r>
        <w:r w:rsidR="00E020E0" w:rsidDel="003202FC">
          <w:delText>69</w:delText>
        </w:r>
      </w:del>
      <w:r w:rsidR="002A4611" w:rsidRPr="00EA19F6">
        <w:t>所示。</w:t>
      </w:r>
    </w:p>
    <w:p w:rsidR="00371AE5" w:rsidRPr="00745FAE" w:rsidRDefault="005566B1" w:rsidP="00745FAE">
      <w:pPr>
        <w:jc w:val="center"/>
        <w:rPr>
          <w:noProof/>
        </w:rPr>
      </w:pPr>
      <w:ins w:id="2512" w:author="微软用户" w:date="2014-07-21T11:52:00Z">
        <w:r>
          <w:rPr>
            <w:noProof/>
            <w:rPrChange w:id="2513">
              <w:rPr>
                <w:noProof/>
                <w:color w:val="0000FF"/>
                <w:u w:val="single"/>
              </w:rPr>
            </w:rPrChange>
          </w:rPr>
          <w:drawing>
            <wp:inline distT="0" distB="0" distL="0" distR="0">
              <wp:extent cx="5400040" cy="2012605"/>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4" cstate="print"/>
                      <a:srcRect/>
                      <a:stretch>
                        <a:fillRect/>
                      </a:stretch>
                    </pic:blipFill>
                    <pic:spPr bwMode="auto">
                      <a:xfrm>
                        <a:off x="0" y="0"/>
                        <a:ext cx="5400040" cy="2012605"/>
                      </a:xfrm>
                      <a:prstGeom prst="rect">
                        <a:avLst/>
                      </a:prstGeom>
                      <a:noFill/>
                      <a:ln w="9525">
                        <a:noFill/>
                        <a:miter lim="800000"/>
                        <a:headEnd/>
                        <a:tailEnd/>
                      </a:ln>
                    </pic:spPr>
                  </pic:pic>
                </a:graphicData>
              </a:graphic>
            </wp:inline>
          </w:drawing>
        </w:r>
      </w:ins>
      <w:del w:id="2514" w:author="微软用户" w:date="2014-07-21T11:52:00Z">
        <w:r>
          <w:rPr>
            <w:noProof/>
            <w:rPrChange w:id="2515">
              <w:rPr>
                <w:noProof/>
                <w:color w:val="0000FF"/>
                <w:u w:val="single"/>
              </w:rPr>
            </w:rPrChange>
          </w:rPr>
          <w:drawing>
            <wp:inline distT="0" distB="0" distL="0" distR="0">
              <wp:extent cx="5391150" cy="38385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91150" cy="3838575"/>
                      </a:xfrm>
                      <a:prstGeom prst="rect">
                        <a:avLst/>
                      </a:prstGeom>
                      <a:noFill/>
                      <a:ln>
                        <a:noFill/>
                      </a:ln>
                    </pic:spPr>
                  </pic:pic>
                </a:graphicData>
              </a:graphic>
            </wp:inline>
          </w:drawing>
        </w:r>
      </w:del>
    </w:p>
    <w:p w:rsidR="00E63CE7" w:rsidRPr="00EA19F6" w:rsidRDefault="003202FC">
      <w:pPr>
        <w:pStyle w:val="af8"/>
        <w:jc w:val="center"/>
        <w:rPr>
          <w:rFonts w:ascii="Times New Roman" w:hAnsi="Times New Roman"/>
          <w:sz w:val="21"/>
          <w:szCs w:val="21"/>
        </w:rPr>
        <w:pPrChange w:id="2516" w:author="微软用户" w:date="2014-07-21T17:12:00Z">
          <w:pPr>
            <w:pStyle w:val="af7"/>
            <w:spacing w:after="350"/>
          </w:pPr>
        </w:pPrChange>
      </w:pPr>
      <w:bookmarkStart w:id="2517" w:name="_Ref393725437"/>
      <w:ins w:id="2518" w:author="微软用户" w:date="2014-07-21T17:01:00Z">
        <w:r>
          <w:t>图</w:t>
        </w:r>
        <w:r>
          <w:t xml:space="preserve">3- </w:t>
        </w:r>
        <w:r>
          <w:fldChar w:fldCharType="begin"/>
        </w:r>
        <w:r>
          <w:instrText xml:space="preserve"> SEQ </w:instrText>
        </w:r>
        <w:r>
          <w:instrText>图</w:instrText>
        </w:r>
        <w:r>
          <w:instrText xml:space="preserve">3- \* ARABIC </w:instrText>
        </w:r>
      </w:ins>
      <w:r>
        <w:fldChar w:fldCharType="separate"/>
      </w:r>
      <w:ins w:id="2519" w:author="微软用户" w:date="2014-07-21T17:03:00Z">
        <w:r>
          <w:rPr>
            <w:noProof/>
          </w:rPr>
          <w:t>98</w:t>
        </w:r>
      </w:ins>
      <w:ins w:id="2520" w:author="微软用户" w:date="2014-07-21T17:01:00Z">
        <w:r>
          <w:fldChar w:fldCharType="end"/>
        </w:r>
      </w:ins>
      <w:bookmarkEnd w:id="2517"/>
      <w:del w:id="2521" w:author="微软用户" w:date="2014-07-21T17:01:00Z">
        <w:r w:rsidR="00371AE5" w:rsidRPr="00EA19F6" w:rsidDel="003202FC">
          <w:rPr>
            <w:rFonts w:ascii="Times New Roman" w:hAnsi="Times New Roman"/>
            <w:sz w:val="21"/>
            <w:szCs w:val="21"/>
          </w:rPr>
          <w:delText>图</w:delText>
        </w:r>
        <w:r w:rsidR="002A4611" w:rsidRPr="00EA19F6" w:rsidDel="003202FC">
          <w:rPr>
            <w:rFonts w:ascii="Times New Roman" w:hAnsi="Times New Roman"/>
            <w:sz w:val="21"/>
            <w:szCs w:val="21"/>
          </w:rPr>
          <w:delText>3.</w:delText>
        </w:r>
        <w:r w:rsidR="00E020E0" w:rsidDel="003202FC">
          <w:rPr>
            <w:rFonts w:ascii="Times New Roman" w:hAnsi="Times New Roman"/>
            <w:sz w:val="21"/>
            <w:szCs w:val="21"/>
          </w:rPr>
          <w:delText>69</w:delText>
        </w:r>
        <w:r w:rsidR="00371AE5" w:rsidRPr="00EA19F6" w:rsidDel="003202FC">
          <w:rPr>
            <w:rFonts w:ascii="Times New Roman" w:hAnsi="Times New Roman"/>
            <w:sz w:val="21"/>
            <w:szCs w:val="21"/>
          </w:rPr>
          <w:delText xml:space="preserve"> </w:delText>
        </w:r>
      </w:del>
      <w:r w:rsidR="00371AE5" w:rsidRPr="00EA19F6">
        <w:rPr>
          <w:rFonts w:ascii="Times New Roman" w:hAnsi="Times New Roman"/>
          <w:sz w:val="21"/>
          <w:szCs w:val="21"/>
        </w:rPr>
        <w:t>施工计划查看界面</w:t>
      </w:r>
    </w:p>
    <w:p w:rsidR="00E63CE7" w:rsidRPr="00EA19F6" w:rsidRDefault="00E63CE7" w:rsidP="00E63CE7">
      <w:pPr>
        <w:pStyle w:val="2"/>
        <w:rPr>
          <w:rFonts w:ascii="Times New Roman" w:hAnsi="Times New Roman"/>
        </w:rPr>
      </w:pPr>
      <w:bookmarkStart w:id="2522" w:name="_Toc393727930"/>
      <w:r w:rsidRPr="00EA19F6">
        <w:rPr>
          <w:rFonts w:ascii="Times New Roman" w:hAnsi="Times New Roman"/>
        </w:rPr>
        <w:t>施工作业历史记录</w:t>
      </w:r>
      <w:r w:rsidR="00694568" w:rsidRPr="00EA19F6">
        <w:rPr>
          <w:rFonts w:ascii="Times New Roman" w:hAnsi="Times New Roman"/>
        </w:rPr>
        <w:t>查看</w:t>
      </w:r>
      <w:bookmarkEnd w:id="2522"/>
    </w:p>
    <w:p w:rsidR="00E63CE7" w:rsidRPr="00EA19F6" w:rsidRDefault="00536BD0" w:rsidP="00E020E0">
      <w:pPr>
        <w:pStyle w:val="ab"/>
        <w:spacing w:line="360" w:lineRule="auto"/>
        <w:ind w:firstLine="508"/>
      </w:pPr>
      <w:r w:rsidRPr="00EA19F6">
        <w:t>系统提供查看施工作业历史记录的功能，行值或行调人员</w:t>
      </w:r>
      <w:r w:rsidR="00854E32" w:rsidRPr="00EA19F6">
        <w:t>登陆系统进入</w:t>
      </w:r>
      <w:r w:rsidR="00597255">
        <w:rPr>
          <w:rFonts w:hint="eastAsia"/>
        </w:rPr>
        <w:t>“</w:t>
      </w:r>
      <w:r w:rsidR="00854E32" w:rsidRPr="00EA19F6">
        <w:t>查看</w:t>
      </w:r>
      <w:r w:rsidR="00854E32" w:rsidRPr="00EA19F6">
        <w:t>-</w:t>
      </w:r>
      <w:r w:rsidR="00854E32" w:rsidRPr="00EA19F6">
        <w:t>施工作业历史记录</w:t>
      </w:r>
      <w:r w:rsidR="00597255">
        <w:rPr>
          <w:rFonts w:hint="eastAsia"/>
        </w:rPr>
        <w:t>”</w:t>
      </w:r>
      <w:r w:rsidR="00854E32" w:rsidRPr="00EA19F6">
        <w:t>，列表呈现所选日期内的施工计划，选择任一计划，点击</w:t>
      </w:r>
      <w:r w:rsidR="00597255">
        <w:rPr>
          <w:rFonts w:hint="eastAsia"/>
        </w:rPr>
        <w:t>“</w:t>
      </w:r>
      <w:r w:rsidR="00854E32" w:rsidRPr="00EA19F6">
        <w:t>作业记录</w:t>
      </w:r>
      <w:r w:rsidR="00F86818">
        <w:rPr>
          <w:rFonts w:hint="eastAsia"/>
        </w:rPr>
        <w:t>”</w:t>
      </w:r>
      <w:r w:rsidR="00E020E0">
        <w:t>，即可查看该计划的历史作业信息，如</w:t>
      </w:r>
      <w:ins w:id="2523" w:author="微软用户" w:date="2014-07-21T17:02:00Z">
        <w:r w:rsidR="003202FC">
          <w:fldChar w:fldCharType="begin"/>
        </w:r>
        <w:r w:rsidR="003202FC">
          <w:instrText xml:space="preserve"> REF _Ref393725452 \h </w:instrText>
        </w:r>
      </w:ins>
      <w:r w:rsidR="003202FC">
        <w:fldChar w:fldCharType="separate"/>
      </w:r>
      <w:ins w:id="2524" w:author="微软用户" w:date="2014-07-21T17:02:00Z">
        <w:r w:rsidR="003202FC">
          <w:t>图</w:t>
        </w:r>
        <w:r w:rsidR="003202FC">
          <w:t xml:space="preserve">3- </w:t>
        </w:r>
        <w:r w:rsidR="003202FC">
          <w:rPr>
            <w:noProof/>
          </w:rPr>
          <w:t>99</w:t>
        </w:r>
        <w:r w:rsidR="003202FC">
          <w:fldChar w:fldCharType="end"/>
        </w:r>
      </w:ins>
      <w:del w:id="2525" w:author="微软用户" w:date="2014-07-21T17:02:00Z">
        <w:r w:rsidR="00854E32" w:rsidRPr="00EA19F6" w:rsidDel="003202FC">
          <w:delText>图</w:delText>
        </w:r>
        <w:r w:rsidR="00E020E0" w:rsidDel="003202FC">
          <w:rPr>
            <w:rFonts w:hint="eastAsia"/>
          </w:rPr>
          <w:delText>3.70</w:delText>
        </w:r>
      </w:del>
      <w:r w:rsidR="00E020E0">
        <w:t>所示</w:t>
      </w:r>
      <w:r w:rsidR="00E020E0">
        <w:rPr>
          <w:rFonts w:hint="eastAsia"/>
        </w:rPr>
        <w:t>。</w:t>
      </w:r>
    </w:p>
    <w:p w:rsidR="00854E32" w:rsidRPr="00EA19F6" w:rsidRDefault="005566B1" w:rsidP="00745FAE">
      <w:pPr>
        <w:jc w:val="center"/>
        <w:rPr>
          <w:noProof/>
        </w:rPr>
      </w:pPr>
      <w:ins w:id="2526" w:author="微软用户" w:date="2014-07-21T11:53:00Z">
        <w:r>
          <w:rPr>
            <w:noProof/>
            <w:rPrChange w:id="2527">
              <w:rPr>
                <w:noProof/>
                <w:color w:val="0000FF"/>
                <w:u w:val="single"/>
              </w:rPr>
            </w:rPrChange>
          </w:rPr>
          <w:lastRenderedPageBreak/>
          <w:drawing>
            <wp:inline distT="0" distB="0" distL="0" distR="0">
              <wp:extent cx="5400040" cy="1709712"/>
              <wp:effectExtent l="1905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6" cstate="print"/>
                      <a:srcRect/>
                      <a:stretch>
                        <a:fillRect/>
                      </a:stretch>
                    </pic:blipFill>
                    <pic:spPr bwMode="auto">
                      <a:xfrm>
                        <a:off x="0" y="0"/>
                        <a:ext cx="5400040" cy="1709712"/>
                      </a:xfrm>
                      <a:prstGeom prst="rect">
                        <a:avLst/>
                      </a:prstGeom>
                      <a:noFill/>
                      <a:ln w="9525">
                        <a:noFill/>
                        <a:miter lim="800000"/>
                        <a:headEnd/>
                        <a:tailEnd/>
                      </a:ln>
                    </pic:spPr>
                  </pic:pic>
                </a:graphicData>
              </a:graphic>
            </wp:inline>
          </w:drawing>
        </w:r>
      </w:ins>
      <w:del w:id="2528" w:author="微软用户" w:date="2014-07-21T11:53:00Z">
        <w:r>
          <w:rPr>
            <w:noProof/>
            <w:rPrChange w:id="2529">
              <w:rPr>
                <w:noProof/>
                <w:color w:val="0000FF"/>
                <w:u w:val="single"/>
              </w:rPr>
            </w:rPrChange>
          </w:rPr>
          <w:drawing>
            <wp:inline distT="0" distB="0" distL="0" distR="0">
              <wp:extent cx="5400040" cy="1752954"/>
              <wp:effectExtent l="19050" t="0" r="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srcRect/>
                      <a:stretch>
                        <a:fillRect/>
                      </a:stretch>
                    </pic:blipFill>
                    <pic:spPr bwMode="auto">
                      <a:xfrm>
                        <a:off x="0" y="0"/>
                        <a:ext cx="5400040" cy="1752954"/>
                      </a:xfrm>
                      <a:prstGeom prst="rect">
                        <a:avLst/>
                      </a:prstGeom>
                      <a:noFill/>
                      <a:ln w="9525">
                        <a:noFill/>
                        <a:miter lim="800000"/>
                        <a:headEnd/>
                        <a:tailEnd/>
                      </a:ln>
                    </pic:spPr>
                  </pic:pic>
                </a:graphicData>
              </a:graphic>
            </wp:inline>
          </w:drawing>
        </w:r>
      </w:del>
    </w:p>
    <w:p w:rsidR="00E5600F" w:rsidRPr="00EA19F6" w:rsidRDefault="003202FC">
      <w:pPr>
        <w:pStyle w:val="af8"/>
        <w:jc w:val="center"/>
        <w:rPr>
          <w:rFonts w:ascii="Times New Roman" w:hAnsi="Times New Roman"/>
          <w:sz w:val="21"/>
          <w:szCs w:val="21"/>
        </w:rPr>
        <w:pPrChange w:id="2530" w:author="微软用户" w:date="2014-07-21T17:12:00Z">
          <w:pPr>
            <w:pStyle w:val="af7"/>
            <w:spacing w:after="350"/>
          </w:pPr>
        </w:pPrChange>
      </w:pPr>
      <w:bookmarkStart w:id="2531" w:name="_Ref393725452"/>
      <w:ins w:id="2532" w:author="微软用户" w:date="2014-07-21T17:01:00Z">
        <w:r>
          <w:t>图</w:t>
        </w:r>
        <w:r>
          <w:t xml:space="preserve">3- </w:t>
        </w:r>
        <w:r>
          <w:fldChar w:fldCharType="begin"/>
        </w:r>
        <w:r>
          <w:instrText xml:space="preserve"> SEQ </w:instrText>
        </w:r>
        <w:r>
          <w:instrText>图</w:instrText>
        </w:r>
        <w:r>
          <w:instrText xml:space="preserve">3- \* ARABIC </w:instrText>
        </w:r>
      </w:ins>
      <w:r>
        <w:fldChar w:fldCharType="separate"/>
      </w:r>
      <w:ins w:id="2533" w:author="微软用户" w:date="2014-07-21T17:03:00Z">
        <w:r>
          <w:rPr>
            <w:noProof/>
          </w:rPr>
          <w:t>99</w:t>
        </w:r>
      </w:ins>
      <w:ins w:id="2534" w:author="微软用户" w:date="2014-07-21T17:01:00Z">
        <w:r>
          <w:fldChar w:fldCharType="end"/>
        </w:r>
      </w:ins>
      <w:bookmarkEnd w:id="2531"/>
      <w:del w:id="2535" w:author="微软用户" w:date="2014-07-21T17:01:00Z">
        <w:r w:rsidR="00E5600F" w:rsidRPr="00EA19F6" w:rsidDel="003202FC">
          <w:rPr>
            <w:rFonts w:ascii="Times New Roman" w:hAnsi="Times New Roman"/>
            <w:sz w:val="21"/>
            <w:szCs w:val="21"/>
          </w:rPr>
          <w:delText>图</w:delText>
        </w:r>
        <w:r w:rsidR="00E5600F"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7</w:delText>
        </w:r>
        <w:r w:rsidR="00E020E0" w:rsidDel="003202FC">
          <w:rPr>
            <w:rFonts w:ascii="Times New Roman" w:hAnsi="Times New Roman"/>
            <w:sz w:val="21"/>
            <w:szCs w:val="21"/>
          </w:rPr>
          <w:delText>0</w:delText>
        </w:r>
        <w:r w:rsidR="00E5600F" w:rsidRPr="00EA19F6" w:rsidDel="003202FC">
          <w:rPr>
            <w:rFonts w:ascii="Times New Roman" w:hAnsi="Times New Roman"/>
            <w:sz w:val="21"/>
            <w:szCs w:val="21"/>
          </w:rPr>
          <w:delText xml:space="preserve"> </w:delText>
        </w:r>
      </w:del>
      <w:r w:rsidR="00E81618" w:rsidRPr="00EA19F6">
        <w:rPr>
          <w:rFonts w:ascii="Times New Roman" w:hAnsi="Times New Roman"/>
          <w:sz w:val="21"/>
          <w:szCs w:val="21"/>
        </w:rPr>
        <w:t>施工作业计划列表</w:t>
      </w:r>
    </w:p>
    <w:p w:rsidR="00854E32" w:rsidRPr="00EA19F6" w:rsidRDefault="00854E32" w:rsidP="009829E4">
      <w:pPr>
        <w:pStyle w:val="ab"/>
        <w:ind w:firstLine="508"/>
      </w:pPr>
      <w:r w:rsidRPr="00EA19F6">
        <w:t>作业历史记录信息呈现包括：作业信息、过程记录列表，如</w:t>
      </w:r>
      <w:ins w:id="2536" w:author="微软用户" w:date="2014-07-21T17:02:00Z">
        <w:r w:rsidR="003202FC">
          <w:fldChar w:fldCharType="begin"/>
        </w:r>
        <w:r w:rsidR="003202FC">
          <w:instrText xml:space="preserve"> REF _Ref393725466 \h </w:instrText>
        </w:r>
      </w:ins>
      <w:r w:rsidR="003202FC">
        <w:fldChar w:fldCharType="separate"/>
      </w:r>
      <w:ins w:id="2537" w:author="微软用户" w:date="2014-07-21T17:02:00Z">
        <w:r w:rsidR="003202FC">
          <w:t>图</w:t>
        </w:r>
        <w:r w:rsidR="003202FC">
          <w:t xml:space="preserve">3- </w:t>
        </w:r>
        <w:r w:rsidR="003202FC">
          <w:rPr>
            <w:noProof/>
          </w:rPr>
          <w:t>100</w:t>
        </w:r>
        <w:r w:rsidR="003202FC">
          <w:fldChar w:fldCharType="end"/>
        </w:r>
      </w:ins>
      <w:del w:id="2538" w:author="微软用户" w:date="2014-07-21T17:02:00Z">
        <w:r w:rsidRPr="00EA19F6" w:rsidDel="003202FC">
          <w:delText>图</w:delText>
        </w:r>
        <w:r w:rsidR="00E020E0" w:rsidDel="003202FC">
          <w:rPr>
            <w:rFonts w:hint="eastAsia"/>
          </w:rPr>
          <w:delText>3.71</w:delText>
        </w:r>
      </w:del>
      <w:r w:rsidRPr="00EA19F6">
        <w:t>所示</w:t>
      </w:r>
      <w:r w:rsidR="00E020E0">
        <w:rPr>
          <w:rFonts w:hint="eastAsia"/>
        </w:rPr>
        <w:t>。</w:t>
      </w:r>
    </w:p>
    <w:p w:rsidR="00854E32" w:rsidRPr="00EA19F6" w:rsidRDefault="005566B1" w:rsidP="00745FAE">
      <w:pPr>
        <w:jc w:val="center"/>
        <w:rPr>
          <w:noProof/>
        </w:rPr>
      </w:pPr>
      <w:ins w:id="2539" w:author="微软用户" w:date="2014-07-21T11:53:00Z">
        <w:r>
          <w:rPr>
            <w:noProof/>
            <w:rPrChange w:id="2540">
              <w:rPr>
                <w:noProof/>
                <w:color w:val="0000FF"/>
                <w:u w:val="single"/>
              </w:rPr>
            </w:rPrChange>
          </w:rPr>
          <w:drawing>
            <wp:inline distT="0" distB="0" distL="0" distR="0">
              <wp:extent cx="5400040" cy="2068238"/>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8" cstate="print"/>
                      <a:srcRect/>
                      <a:stretch>
                        <a:fillRect/>
                      </a:stretch>
                    </pic:blipFill>
                    <pic:spPr bwMode="auto">
                      <a:xfrm>
                        <a:off x="0" y="0"/>
                        <a:ext cx="5400040" cy="2068238"/>
                      </a:xfrm>
                      <a:prstGeom prst="rect">
                        <a:avLst/>
                      </a:prstGeom>
                      <a:noFill/>
                      <a:ln w="9525">
                        <a:noFill/>
                        <a:miter lim="800000"/>
                        <a:headEnd/>
                        <a:tailEnd/>
                      </a:ln>
                    </pic:spPr>
                  </pic:pic>
                </a:graphicData>
              </a:graphic>
            </wp:inline>
          </w:drawing>
        </w:r>
      </w:ins>
      <w:del w:id="2541" w:author="微软用户" w:date="2014-07-21T11:53:00Z">
        <w:r>
          <w:rPr>
            <w:noProof/>
            <w:rPrChange w:id="2542">
              <w:rPr>
                <w:noProof/>
                <w:color w:val="0000FF"/>
                <w:u w:val="single"/>
              </w:rPr>
            </w:rPrChange>
          </w:rPr>
          <w:drawing>
            <wp:inline distT="0" distB="0" distL="0" distR="0">
              <wp:extent cx="5400040" cy="2405288"/>
              <wp:effectExtent l="19050" t="0" r="0"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cstate="print"/>
                      <a:srcRect/>
                      <a:stretch>
                        <a:fillRect/>
                      </a:stretch>
                    </pic:blipFill>
                    <pic:spPr bwMode="auto">
                      <a:xfrm>
                        <a:off x="0" y="0"/>
                        <a:ext cx="5400040" cy="2405288"/>
                      </a:xfrm>
                      <a:prstGeom prst="rect">
                        <a:avLst/>
                      </a:prstGeom>
                      <a:noFill/>
                      <a:ln w="9525">
                        <a:noFill/>
                        <a:miter lim="800000"/>
                        <a:headEnd/>
                        <a:tailEnd/>
                      </a:ln>
                    </pic:spPr>
                  </pic:pic>
                </a:graphicData>
              </a:graphic>
            </wp:inline>
          </w:drawing>
        </w:r>
      </w:del>
    </w:p>
    <w:p w:rsidR="00E81618" w:rsidRPr="00EA19F6" w:rsidRDefault="003202FC">
      <w:pPr>
        <w:pStyle w:val="af8"/>
        <w:jc w:val="center"/>
        <w:rPr>
          <w:rFonts w:ascii="Times New Roman" w:hAnsi="Times New Roman"/>
          <w:sz w:val="21"/>
          <w:szCs w:val="21"/>
        </w:rPr>
        <w:pPrChange w:id="2543" w:author="微软用户" w:date="2014-07-21T17:12:00Z">
          <w:pPr>
            <w:pStyle w:val="af7"/>
            <w:spacing w:after="350"/>
          </w:pPr>
        </w:pPrChange>
      </w:pPr>
      <w:bookmarkStart w:id="2544" w:name="_Ref393725466"/>
      <w:ins w:id="2545" w:author="微软用户" w:date="2014-07-21T17:02:00Z">
        <w:r>
          <w:t>图</w:t>
        </w:r>
        <w:r>
          <w:t xml:space="preserve">3- </w:t>
        </w:r>
        <w:r>
          <w:fldChar w:fldCharType="begin"/>
        </w:r>
        <w:r>
          <w:instrText xml:space="preserve"> SEQ </w:instrText>
        </w:r>
        <w:r>
          <w:instrText>图</w:instrText>
        </w:r>
        <w:r>
          <w:instrText xml:space="preserve">3- \* ARABIC </w:instrText>
        </w:r>
      </w:ins>
      <w:r>
        <w:fldChar w:fldCharType="separate"/>
      </w:r>
      <w:ins w:id="2546" w:author="微软用户" w:date="2014-07-21T17:03:00Z">
        <w:r>
          <w:rPr>
            <w:noProof/>
          </w:rPr>
          <w:t>100</w:t>
        </w:r>
      </w:ins>
      <w:ins w:id="2547" w:author="微软用户" w:date="2014-07-21T17:02:00Z">
        <w:r>
          <w:fldChar w:fldCharType="end"/>
        </w:r>
      </w:ins>
      <w:bookmarkEnd w:id="2544"/>
      <w:del w:id="2548" w:author="微软用户" w:date="2014-07-21T17:02:00Z">
        <w:r w:rsidR="00E81618" w:rsidRPr="00EA19F6" w:rsidDel="003202FC">
          <w:rPr>
            <w:rFonts w:ascii="Times New Roman" w:hAnsi="Times New Roman"/>
            <w:sz w:val="21"/>
            <w:szCs w:val="21"/>
          </w:rPr>
          <w:delText>图</w:delText>
        </w:r>
        <w:r w:rsidR="00E81618"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7</w:delText>
        </w:r>
        <w:r w:rsidR="00E020E0" w:rsidDel="003202FC">
          <w:rPr>
            <w:rFonts w:ascii="Times New Roman" w:hAnsi="Times New Roman"/>
            <w:sz w:val="21"/>
            <w:szCs w:val="21"/>
          </w:rPr>
          <w:delText>1</w:delText>
        </w:r>
        <w:r w:rsidR="00E81618" w:rsidRPr="00EA19F6" w:rsidDel="003202FC">
          <w:rPr>
            <w:rFonts w:ascii="Times New Roman" w:hAnsi="Times New Roman"/>
            <w:sz w:val="21"/>
            <w:szCs w:val="21"/>
          </w:rPr>
          <w:delText xml:space="preserve"> </w:delText>
        </w:r>
      </w:del>
      <w:r w:rsidR="00E81618" w:rsidRPr="00EA19F6">
        <w:rPr>
          <w:rFonts w:ascii="Times New Roman" w:hAnsi="Times New Roman"/>
          <w:sz w:val="21"/>
          <w:szCs w:val="21"/>
        </w:rPr>
        <w:t>施工作业历史记录界面</w:t>
      </w:r>
    </w:p>
    <w:p w:rsidR="00D35079" w:rsidRPr="00EA19F6" w:rsidRDefault="00D35079" w:rsidP="00D35079">
      <w:pPr>
        <w:pStyle w:val="2"/>
        <w:rPr>
          <w:rFonts w:ascii="Times New Roman" w:hAnsi="Times New Roman"/>
        </w:rPr>
      </w:pPr>
      <w:bookmarkStart w:id="2549" w:name="_Toc393727931"/>
      <w:r w:rsidRPr="00EA19F6">
        <w:rPr>
          <w:rFonts w:ascii="Times New Roman" w:hAnsi="Times New Roman"/>
        </w:rPr>
        <w:t>调度员代码管理</w:t>
      </w:r>
      <w:bookmarkEnd w:id="2549"/>
    </w:p>
    <w:p w:rsidR="00D35079" w:rsidRPr="00EA19F6" w:rsidRDefault="00D35079" w:rsidP="009829E4">
      <w:pPr>
        <w:pStyle w:val="ab"/>
        <w:ind w:firstLine="508"/>
      </w:pPr>
      <w:r w:rsidRPr="00EA19F6">
        <w:t>施工管理计划员可对行车</w:t>
      </w:r>
      <w:r w:rsidR="00E020E0">
        <w:t>调度员代码进行管理维护，包括新增、编辑、删除调度员代码信息，如</w:t>
      </w:r>
      <w:ins w:id="2550" w:author="微软用户" w:date="2014-07-21T17:03:00Z">
        <w:r w:rsidR="003202FC">
          <w:fldChar w:fldCharType="begin"/>
        </w:r>
        <w:r w:rsidR="003202FC">
          <w:instrText xml:space="preserve"> REF _Ref393725515 \h </w:instrText>
        </w:r>
      </w:ins>
      <w:r w:rsidR="003202FC">
        <w:fldChar w:fldCharType="separate"/>
      </w:r>
      <w:ins w:id="2551" w:author="微软用户" w:date="2014-07-21T17:03:00Z">
        <w:r w:rsidR="003202FC">
          <w:rPr>
            <w:rFonts w:hint="eastAsia"/>
          </w:rPr>
          <w:t>图</w:t>
        </w:r>
        <w:r w:rsidR="003202FC">
          <w:rPr>
            <w:rFonts w:hint="eastAsia"/>
          </w:rPr>
          <w:t xml:space="preserve">3- </w:t>
        </w:r>
        <w:r w:rsidR="003202FC">
          <w:rPr>
            <w:noProof/>
          </w:rPr>
          <w:t>101</w:t>
        </w:r>
        <w:r w:rsidR="003202FC">
          <w:fldChar w:fldCharType="end"/>
        </w:r>
      </w:ins>
      <w:del w:id="2552" w:author="微软用户" w:date="2014-07-21T17:03:00Z">
        <w:r w:rsidRPr="00EA19F6" w:rsidDel="003202FC">
          <w:delText>图</w:delText>
        </w:r>
        <w:r w:rsidR="00E020E0" w:rsidDel="003202FC">
          <w:rPr>
            <w:rFonts w:hint="eastAsia"/>
          </w:rPr>
          <w:delText>3</w:delText>
        </w:r>
        <w:r w:rsidR="00E020E0" w:rsidDel="003202FC">
          <w:delText>.72</w:delText>
        </w:r>
      </w:del>
      <w:r w:rsidRPr="00EA19F6">
        <w:t>所示</w:t>
      </w:r>
      <w:r w:rsidR="005608C4">
        <w:rPr>
          <w:rFonts w:hint="eastAsia"/>
        </w:rPr>
        <w:t>。</w:t>
      </w:r>
    </w:p>
    <w:p w:rsidR="003202FC" w:rsidRDefault="005566B1" w:rsidP="00745FAE">
      <w:pPr>
        <w:jc w:val="center"/>
        <w:rPr>
          <w:ins w:id="2553" w:author="微软用户" w:date="2014-07-21T17:02:00Z"/>
          <w:rFonts w:eastAsia="黑体"/>
          <w:szCs w:val="21"/>
        </w:rPr>
      </w:pPr>
      <w:ins w:id="2554" w:author="微软用户" w:date="2014-07-21T11:53:00Z">
        <w:r>
          <w:rPr>
            <w:rFonts w:eastAsia="黑体"/>
            <w:noProof/>
            <w:szCs w:val="21"/>
            <w:rPrChange w:id="2555">
              <w:rPr>
                <w:noProof/>
                <w:color w:val="0000FF"/>
                <w:u w:val="single"/>
              </w:rPr>
            </w:rPrChange>
          </w:rPr>
          <w:drawing>
            <wp:inline distT="0" distB="0" distL="0" distR="0">
              <wp:extent cx="5400040" cy="2307838"/>
              <wp:effectExtent l="1905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0" cstate="print"/>
                      <a:srcRect/>
                      <a:stretch>
                        <a:fillRect/>
                      </a:stretch>
                    </pic:blipFill>
                    <pic:spPr bwMode="auto">
                      <a:xfrm>
                        <a:off x="0" y="0"/>
                        <a:ext cx="5400040" cy="2307838"/>
                      </a:xfrm>
                      <a:prstGeom prst="rect">
                        <a:avLst/>
                      </a:prstGeom>
                      <a:noFill/>
                      <a:ln w="9525">
                        <a:noFill/>
                        <a:miter lim="800000"/>
                        <a:headEnd/>
                        <a:tailEnd/>
                      </a:ln>
                    </pic:spPr>
                  </pic:pic>
                </a:graphicData>
              </a:graphic>
            </wp:inline>
          </w:drawing>
        </w:r>
      </w:ins>
    </w:p>
    <w:p w:rsidR="00D35079" w:rsidRPr="00EA19F6" w:rsidRDefault="005566B1">
      <w:pPr>
        <w:pStyle w:val="af8"/>
        <w:jc w:val="center"/>
        <w:rPr>
          <w:szCs w:val="21"/>
        </w:rPr>
        <w:pPrChange w:id="2556" w:author="微软用户" w:date="2014-07-21T17:12:00Z">
          <w:pPr>
            <w:jc w:val="center"/>
          </w:pPr>
        </w:pPrChange>
      </w:pPr>
      <w:del w:id="2557" w:author="微软用户" w:date="2014-07-21T11:53:00Z">
        <w:r>
          <w:rPr>
            <w:noProof/>
            <w:rPrChange w:id="2558">
              <w:rPr>
                <w:noProof/>
                <w:color w:val="0000FF"/>
                <w:u w:val="single"/>
              </w:rPr>
            </w:rPrChange>
          </w:rPr>
          <w:lastRenderedPageBreak/>
          <w:drawing>
            <wp:inline distT="0" distB="0" distL="0" distR="0">
              <wp:extent cx="5400040" cy="2164195"/>
              <wp:effectExtent l="19050" t="0" r="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cstate="print"/>
                      <a:srcRect/>
                      <a:stretch>
                        <a:fillRect/>
                      </a:stretch>
                    </pic:blipFill>
                    <pic:spPr bwMode="auto">
                      <a:xfrm>
                        <a:off x="0" y="0"/>
                        <a:ext cx="5400040" cy="2164195"/>
                      </a:xfrm>
                      <a:prstGeom prst="rect">
                        <a:avLst/>
                      </a:prstGeom>
                      <a:noFill/>
                      <a:ln w="9525">
                        <a:noFill/>
                        <a:miter lim="800000"/>
                        <a:headEnd/>
                        <a:tailEnd/>
                      </a:ln>
                    </pic:spPr>
                  </pic:pic>
                </a:graphicData>
              </a:graphic>
            </wp:inline>
          </w:drawing>
        </w:r>
      </w:del>
      <w:del w:id="2559" w:author="微软用户" w:date="2014-07-21T17:02:00Z">
        <w:r w:rsidR="009A7676" w:rsidRPr="00EA19F6" w:rsidDel="003202FC">
          <w:rPr>
            <w:szCs w:val="21"/>
          </w:rPr>
          <w:delText>图</w:delText>
        </w:r>
      </w:del>
      <w:bookmarkStart w:id="2560" w:name="_Ref393725515"/>
      <w:ins w:id="2561" w:author="微软用户" w:date="2014-07-21T17:02:00Z">
        <w:r w:rsidR="003202FC">
          <w:rPr>
            <w:rFonts w:hint="eastAsia"/>
          </w:rPr>
          <w:t>图</w:t>
        </w:r>
        <w:r w:rsidR="003202FC">
          <w:rPr>
            <w:rFonts w:hint="eastAsia"/>
          </w:rPr>
          <w:t xml:space="preserve">3- </w:t>
        </w:r>
        <w:r w:rsidR="003202FC">
          <w:fldChar w:fldCharType="begin"/>
        </w:r>
        <w:r w:rsidR="003202FC">
          <w:instrText xml:space="preserve"> </w:instrText>
        </w:r>
        <w:r w:rsidR="003202FC">
          <w:rPr>
            <w:rFonts w:hint="eastAsia"/>
          </w:rPr>
          <w:instrText xml:space="preserve">SEQ </w:instrText>
        </w:r>
        <w:r w:rsidR="003202FC">
          <w:rPr>
            <w:rFonts w:hint="eastAsia"/>
          </w:rPr>
          <w:instrText>图</w:instrText>
        </w:r>
        <w:r w:rsidR="003202FC">
          <w:rPr>
            <w:rFonts w:hint="eastAsia"/>
          </w:rPr>
          <w:instrText>3- \* ARABIC</w:instrText>
        </w:r>
        <w:r w:rsidR="003202FC">
          <w:instrText xml:space="preserve"> </w:instrText>
        </w:r>
      </w:ins>
      <w:r w:rsidR="003202FC">
        <w:fldChar w:fldCharType="separate"/>
      </w:r>
      <w:ins w:id="2562" w:author="微软用户" w:date="2014-07-21T17:03:00Z">
        <w:r w:rsidR="003202FC">
          <w:rPr>
            <w:noProof/>
          </w:rPr>
          <w:t>101</w:t>
        </w:r>
      </w:ins>
      <w:ins w:id="2563" w:author="微软用户" w:date="2014-07-21T17:02:00Z">
        <w:r w:rsidR="003202FC">
          <w:fldChar w:fldCharType="end"/>
        </w:r>
      </w:ins>
      <w:bookmarkEnd w:id="2560"/>
      <w:del w:id="2564" w:author="微软用户" w:date="2014-07-21T17:02:00Z">
        <w:r w:rsidR="009A7676" w:rsidRPr="00EA19F6" w:rsidDel="003202FC">
          <w:rPr>
            <w:szCs w:val="21"/>
          </w:rPr>
          <w:delText>3.7</w:delText>
        </w:r>
        <w:r w:rsidR="005608C4" w:rsidDel="003202FC">
          <w:rPr>
            <w:szCs w:val="21"/>
          </w:rPr>
          <w:delText>2</w:delText>
        </w:r>
        <w:r w:rsidR="009A7676" w:rsidRPr="00EA19F6" w:rsidDel="003202FC">
          <w:rPr>
            <w:szCs w:val="21"/>
          </w:rPr>
          <w:delText xml:space="preserve"> </w:delText>
        </w:r>
      </w:del>
      <w:r w:rsidR="009A7676" w:rsidRPr="00EA19F6">
        <w:rPr>
          <w:szCs w:val="21"/>
        </w:rPr>
        <w:t>调度员信息界面</w:t>
      </w:r>
    </w:p>
    <w:p w:rsidR="00D35079" w:rsidRPr="00EA19F6" w:rsidRDefault="00D35079" w:rsidP="009829E4">
      <w:pPr>
        <w:pStyle w:val="ab"/>
        <w:ind w:firstLine="508"/>
      </w:pPr>
      <w:r w:rsidRPr="00EA19F6">
        <w:t>点击</w:t>
      </w:r>
      <w:r w:rsidR="005608C4">
        <w:rPr>
          <w:rFonts w:hint="eastAsia"/>
        </w:rPr>
        <w:t>“</w:t>
      </w:r>
      <w:r w:rsidRPr="00EA19F6">
        <w:t>新增调度员代码</w:t>
      </w:r>
      <w:r w:rsidR="005608C4">
        <w:rPr>
          <w:rFonts w:hint="eastAsia"/>
        </w:rPr>
        <w:t>”</w:t>
      </w:r>
      <w:r w:rsidRPr="00EA19F6">
        <w:t>，即可进入新增页面，编辑调度员信息保存即可，可编辑字段信息包括：职位、姓名、代码等，如</w:t>
      </w:r>
      <w:ins w:id="2565" w:author="微软用户" w:date="2014-07-21T17:03:00Z">
        <w:r w:rsidR="003202FC">
          <w:fldChar w:fldCharType="begin"/>
        </w:r>
        <w:r w:rsidR="003202FC">
          <w:instrText xml:space="preserve"> REF _Ref393725531 \h </w:instrText>
        </w:r>
      </w:ins>
      <w:r w:rsidR="003202FC">
        <w:fldChar w:fldCharType="separate"/>
      </w:r>
      <w:ins w:id="2566" w:author="微软用户" w:date="2014-07-21T17:03:00Z">
        <w:r w:rsidR="003202FC">
          <w:t>图</w:t>
        </w:r>
        <w:r w:rsidR="003202FC">
          <w:t xml:space="preserve">3- </w:t>
        </w:r>
        <w:r w:rsidR="003202FC">
          <w:rPr>
            <w:noProof/>
          </w:rPr>
          <w:t>102</w:t>
        </w:r>
        <w:r w:rsidR="003202FC">
          <w:fldChar w:fldCharType="end"/>
        </w:r>
      </w:ins>
      <w:del w:id="2567" w:author="微软用户" w:date="2014-07-21T17:03:00Z">
        <w:r w:rsidRPr="00EA19F6" w:rsidDel="003202FC">
          <w:delText>图</w:delText>
        </w:r>
        <w:r w:rsidR="005608C4" w:rsidDel="003202FC">
          <w:rPr>
            <w:rFonts w:hint="eastAsia"/>
          </w:rPr>
          <w:delText>3.73</w:delText>
        </w:r>
      </w:del>
      <w:r w:rsidRPr="00EA19F6">
        <w:t>所示</w:t>
      </w:r>
      <w:r w:rsidR="005608C4">
        <w:rPr>
          <w:rFonts w:hint="eastAsia"/>
        </w:rPr>
        <w:t>。</w:t>
      </w:r>
    </w:p>
    <w:p w:rsidR="00D35079" w:rsidRPr="00EA19F6" w:rsidRDefault="005566B1" w:rsidP="00745FAE">
      <w:pPr>
        <w:jc w:val="center"/>
        <w:rPr>
          <w:noProof/>
        </w:rPr>
      </w:pPr>
      <w:ins w:id="2568" w:author="微软用户" w:date="2014-07-21T11:54:00Z">
        <w:r>
          <w:rPr>
            <w:noProof/>
            <w:rPrChange w:id="2569">
              <w:rPr>
                <w:noProof/>
                <w:color w:val="0000FF"/>
                <w:u w:val="single"/>
              </w:rPr>
            </w:rPrChange>
          </w:rPr>
          <w:drawing>
            <wp:inline distT="0" distB="0" distL="0" distR="0">
              <wp:extent cx="5400040" cy="2518267"/>
              <wp:effectExtent l="1905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2" cstate="print"/>
                      <a:srcRect/>
                      <a:stretch>
                        <a:fillRect/>
                      </a:stretch>
                    </pic:blipFill>
                    <pic:spPr bwMode="auto">
                      <a:xfrm>
                        <a:off x="0" y="0"/>
                        <a:ext cx="5400040" cy="2518267"/>
                      </a:xfrm>
                      <a:prstGeom prst="rect">
                        <a:avLst/>
                      </a:prstGeom>
                      <a:noFill/>
                      <a:ln w="9525">
                        <a:noFill/>
                        <a:miter lim="800000"/>
                        <a:headEnd/>
                        <a:tailEnd/>
                      </a:ln>
                    </pic:spPr>
                  </pic:pic>
                </a:graphicData>
              </a:graphic>
            </wp:inline>
          </w:drawing>
        </w:r>
      </w:ins>
      <w:del w:id="2570" w:author="微软用户" w:date="2014-07-21T11:54:00Z">
        <w:r>
          <w:rPr>
            <w:noProof/>
            <w:rPrChange w:id="2571">
              <w:rPr>
                <w:noProof/>
                <w:color w:val="0000FF"/>
                <w:u w:val="single"/>
              </w:rPr>
            </w:rPrChange>
          </w:rPr>
          <w:drawing>
            <wp:inline distT="0" distB="0" distL="0" distR="0">
              <wp:extent cx="5400040" cy="2090242"/>
              <wp:effectExtent l="19050" t="0" r="0" b="0"/>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cstate="print"/>
                      <a:srcRect/>
                      <a:stretch>
                        <a:fillRect/>
                      </a:stretch>
                    </pic:blipFill>
                    <pic:spPr bwMode="auto">
                      <a:xfrm>
                        <a:off x="0" y="0"/>
                        <a:ext cx="5400040" cy="2090242"/>
                      </a:xfrm>
                      <a:prstGeom prst="rect">
                        <a:avLst/>
                      </a:prstGeom>
                      <a:noFill/>
                      <a:ln w="9525">
                        <a:noFill/>
                        <a:miter lim="800000"/>
                        <a:headEnd/>
                        <a:tailEnd/>
                      </a:ln>
                    </pic:spPr>
                  </pic:pic>
                </a:graphicData>
              </a:graphic>
            </wp:inline>
          </w:drawing>
        </w:r>
      </w:del>
    </w:p>
    <w:p w:rsidR="00E81618" w:rsidRPr="00EA19F6" w:rsidRDefault="003202FC">
      <w:pPr>
        <w:pStyle w:val="af8"/>
        <w:jc w:val="center"/>
        <w:rPr>
          <w:rFonts w:ascii="Times New Roman" w:hAnsi="Times New Roman"/>
          <w:sz w:val="21"/>
          <w:szCs w:val="21"/>
        </w:rPr>
        <w:pPrChange w:id="2572" w:author="微软用户" w:date="2014-07-21T17:12:00Z">
          <w:pPr>
            <w:pStyle w:val="af7"/>
            <w:spacing w:after="350"/>
          </w:pPr>
        </w:pPrChange>
      </w:pPr>
      <w:bookmarkStart w:id="2573" w:name="_Ref393725531"/>
      <w:ins w:id="2574" w:author="微软用户" w:date="2014-07-21T17:03:00Z">
        <w:r>
          <w:t>图</w:t>
        </w:r>
        <w:r>
          <w:t xml:space="preserve">3- </w:t>
        </w:r>
        <w:r>
          <w:fldChar w:fldCharType="begin"/>
        </w:r>
        <w:r>
          <w:instrText xml:space="preserve"> SEQ </w:instrText>
        </w:r>
        <w:r>
          <w:instrText>图</w:instrText>
        </w:r>
        <w:r>
          <w:instrText xml:space="preserve">3- \* ARABIC </w:instrText>
        </w:r>
      </w:ins>
      <w:r>
        <w:fldChar w:fldCharType="separate"/>
      </w:r>
      <w:ins w:id="2575" w:author="微软用户" w:date="2014-07-21T17:03:00Z">
        <w:r>
          <w:rPr>
            <w:noProof/>
          </w:rPr>
          <w:t>102</w:t>
        </w:r>
        <w:r>
          <w:fldChar w:fldCharType="end"/>
        </w:r>
      </w:ins>
      <w:bookmarkEnd w:id="2573"/>
      <w:del w:id="2576" w:author="微软用户" w:date="2014-07-21T17:03:00Z">
        <w:r w:rsidR="00E81618" w:rsidRPr="00EA19F6" w:rsidDel="003202FC">
          <w:rPr>
            <w:rFonts w:ascii="Times New Roman" w:hAnsi="Times New Roman"/>
            <w:sz w:val="21"/>
            <w:szCs w:val="21"/>
          </w:rPr>
          <w:delText>图</w:delText>
        </w:r>
        <w:r w:rsidR="00E81618"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7</w:delText>
        </w:r>
        <w:r w:rsidR="00826D68" w:rsidDel="003202FC">
          <w:rPr>
            <w:rFonts w:ascii="Times New Roman" w:hAnsi="Times New Roman"/>
            <w:sz w:val="21"/>
            <w:szCs w:val="21"/>
          </w:rPr>
          <w:delText>3</w:delText>
        </w:r>
        <w:r w:rsidR="00E81618" w:rsidRPr="00EA19F6" w:rsidDel="003202FC">
          <w:rPr>
            <w:rFonts w:ascii="Times New Roman" w:hAnsi="Times New Roman"/>
            <w:sz w:val="21"/>
            <w:szCs w:val="21"/>
          </w:rPr>
          <w:delText xml:space="preserve"> </w:delText>
        </w:r>
      </w:del>
      <w:r w:rsidR="00E81618" w:rsidRPr="00EA19F6">
        <w:rPr>
          <w:rFonts w:ascii="Times New Roman" w:hAnsi="Times New Roman"/>
          <w:sz w:val="21"/>
          <w:szCs w:val="21"/>
        </w:rPr>
        <w:t>新增调度员信息界面</w:t>
      </w:r>
    </w:p>
    <w:p w:rsidR="00D35079" w:rsidRPr="00EA19F6" w:rsidRDefault="00D35079" w:rsidP="009829E4">
      <w:pPr>
        <w:pStyle w:val="ab"/>
        <w:ind w:firstLine="508"/>
      </w:pPr>
      <w:r w:rsidRPr="00EA19F6">
        <w:t>在调度员信息列表中，选择任一记录，点击</w:t>
      </w:r>
      <w:r w:rsidR="00826D68">
        <w:rPr>
          <w:rFonts w:hint="eastAsia"/>
        </w:rPr>
        <w:t>“</w:t>
      </w:r>
      <w:r w:rsidRPr="00EA19F6">
        <w:t>编辑</w:t>
      </w:r>
      <w:r w:rsidR="00826D68">
        <w:rPr>
          <w:rFonts w:hint="eastAsia"/>
        </w:rPr>
        <w:t>”</w:t>
      </w:r>
      <w:r w:rsidR="00826D68">
        <w:t>，修改字段信息保存，列表即呈现编辑后调度员信息，如</w:t>
      </w:r>
      <w:ins w:id="2577" w:author="微软用户" w:date="2014-07-21T17:03:00Z">
        <w:r w:rsidR="003202FC">
          <w:fldChar w:fldCharType="begin"/>
        </w:r>
        <w:r w:rsidR="003202FC">
          <w:instrText xml:space="preserve"> REF _Ref393725546 \h </w:instrText>
        </w:r>
      </w:ins>
      <w:r w:rsidR="003202FC">
        <w:fldChar w:fldCharType="separate"/>
      </w:r>
      <w:ins w:id="2578" w:author="微软用户" w:date="2014-07-21T17:03:00Z">
        <w:r w:rsidR="003202FC">
          <w:t>图</w:t>
        </w:r>
        <w:r w:rsidR="003202FC">
          <w:t xml:space="preserve">3- </w:t>
        </w:r>
        <w:r w:rsidR="003202FC">
          <w:rPr>
            <w:noProof/>
          </w:rPr>
          <w:t>103</w:t>
        </w:r>
        <w:r w:rsidR="003202FC">
          <w:fldChar w:fldCharType="end"/>
        </w:r>
      </w:ins>
      <w:del w:id="2579" w:author="微软用户" w:date="2014-07-21T17:03:00Z">
        <w:r w:rsidRPr="00EA19F6" w:rsidDel="003202FC">
          <w:delText>图</w:delText>
        </w:r>
        <w:r w:rsidR="00826D68" w:rsidDel="003202FC">
          <w:rPr>
            <w:rFonts w:hint="eastAsia"/>
          </w:rPr>
          <w:delText>3.</w:delText>
        </w:r>
        <w:r w:rsidR="00826D68" w:rsidDel="003202FC">
          <w:delText>74</w:delText>
        </w:r>
      </w:del>
      <w:r w:rsidRPr="00EA19F6">
        <w:t>所示</w:t>
      </w:r>
      <w:r w:rsidR="00826D68">
        <w:rPr>
          <w:rFonts w:hint="eastAsia"/>
        </w:rPr>
        <w:t>。</w:t>
      </w:r>
    </w:p>
    <w:p w:rsidR="00D35079" w:rsidRPr="00EA19F6" w:rsidRDefault="005566B1" w:rsidP="00745FAE">
      <w:pPr>
        <w:jc w:val="center"/>
        <w:rPr>
          <w:noProof/>
        </w:rPr>
      </w:pPr>
      <w:ins w:id="2580" w:author="微软用户" w:date="2014-07-21T11:54:00Z">
        <w:r>
          <w:rPr>
            <w:noProof/>
            <w:rPrChange w:id="2581">
              <w:rPr>
                <w:noProof/>
                <w:color w:val="0000FF"/>
                <w:u w:val="single"/>
              </w:rPr>
            </w:rPrChange>
          </w:rPr>
          <w:drawing>
            <wp:inline distT="0" distB="0" distL="0" distR="0">
              <wp:extent cx="5400040" cy="2567232"/>
              <wp:effectExtent l="1905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cstate="print"/>
                      <a:srcRect/>
                      <a:stretch>
                        <a:fillRect/>
                      </a:stretch>
                    </pic:blipFill>
                    <pic:spPr bwMode="auto">
                      <a:xfrm>
                        <a:off x="0" y="0"/>
                        <a:ext cx="5400040" cy="2567232"/>
                      </a:xfrm>
                      <a:prstGeom prst="rect">
                        <a:avLst/>
                      </a:prstGeom>
                      <a:noFill/>
                      <a:ln w="9525">
                        <a:noFill/>
                        <a:miter lim="800000"/>
                        <a:headEnd/>
                        <a:tailEnd/>
                      </a:ln>
                    </pic:spPr>
                  </pic:pic>
                </a:graphicData>
              </a:graphic>
            </wp:inline>
          </w:drawing>
        </w:r>
      </w:ins>
      <w:del w:id="2582" w:author="微软用户" w:date="2014-07-21T11:54:00Z">
        <w:r>
          <w:rPr>
            <w:noProof/>
            <w:rPrChange w:id="2583">
              <w:rPr>
                <w:noProof/>
                <w:color w:val="0000FF"/>
                <w:u w:val="single"/>
              </w:rPr>
            </w:rPrChange>
          </w:rPr>
          <w:drawing>
            <wp:inline distT="0" distB="0" distL="0" distR="0">
              <wp:extent cx="5400040" cy="2797229"/>
              <wp:effectExtent l="19050" t="0" r="0" b="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5" cstate="print"/>
                      <a:srcRect/>
                      <a:stretch>
                        <a:fillRect/>
                      </a:stretch>
                    </pic:blipFill>
                    <pic:spPr bwMode="auto">
                      <a:xfrm>
                        <a:off x="0" y="0"/>
                        <a:ext cx="5400040" cy="2797229"/>
                      </a:xfrm>
                      <a:prstGeom prst="rect">
                        <a:avLst/>
                      </a:prstGeom>
                      <a:noFill/>
                      <a:ln w="9525">
                        <a:noFill/>
                        <a:miter lim="800000"/>
                        <a:headEnd/>
                        <a:tailEnd/>
                      </a:ln>
                    </pic:spPr>
                  </pic:pic>
                </a:graphicData>
              </a:graphic>
            </wp:inline>
          </w:drawing>
        </w:r>
      </w:del>
    </w:p>
    <w:p w:rsidR="00E81618" w:rsidRPr="00EA19F6" w:rsidRDefault="003202FC">
      <w:pPr>
        <w:pStyle w:val="af8"/>
        <w:jc w:val="center"/>
        <w:rPr>
          <w:rFonts w:ascii="Times New Roman" w:hAnsi="Times New Roman"/>
          <w:sz w:val="21"/>
          <w:szCs w:val="21"/>
        </w:rPr>
        <w:pPrChange w:id="2584" w:author="微软用户" w:date="2014-07-21T17:12:00Z">
          <w:pPr>
            <w:pStyle w:val="af7"/>
            <w:spacing w:after="350"/>
          </w:pPr>
        </w:pPrChange>
      </w:pPr>
      <w:bookmarkStart w:id="2585" w:name="_Ref393725546"/>
      <w:ins w:id="2586" w:author="微软用户" w:date="2014-07-21T17:03:00Z">
        <w:r>
          <w:t>图</w:t>
        </w:r>
        <w:r>
          <w:t xml:space="preserve">3- </w:t>
        </w:r>
        <w:r>
          <w:fldChar w:fldCharType="begin"/>
        </w:r>
        <w:r>
          <w:instrText xml:space="preserve"> SEQ </w:instrText>
        </w:r>
        <w:r>
          <w:instrText>图</w:instrText>
        </w:r>
        <w:r>
          <w:instrText xml:space="preserve">3- \* ARABIC </w:instrText>
        </w:r>
      </w:ins>
      <w:r>
        <w:fldChar w:fldCharType="separate"/>
      </w:r>
      <w:ins w:id="2587" w:author="微软用户" w:date="2014-07-21T17:03:00Z">
        <w:r>
          <w:rPr>
            <w:noProof/>
          </w:rPr>
          <w:t>103</w:t>
        </w:r>
        <w:r>
          <w:fldChar w:fldCharType="end"/>
        </w:r>
      </w:ins>
      <w:bookmarkEnd w:id="2585"/>
      <w:del w:id="2588" w:author="微软用户" w:date="2014-07-21T17:03:00Z">
        <w:r w:rsidR="00E81618" w:rsidRPr="00EA19F6" w:rsidDel="003202FC">
          <w:rPr>
            <w:rFonts w:ascii="Times New Roman" w:hAnsi="Times New Roman"/>
            <w:sz w:val="21"/>
            <w:szCs w:val="21"/>
          </w:rPr>
          <w:delText>图</w:delText>
        </w:r>
        <w:r w:rsidR="00E81618"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7</w:delText>
        </w:r>
        <w:r w:rsidR="00826D68" w:rsidDel="003202FC">
          <w:rPr>
            <w:rFonts w:ascii="Times New Roman" w:hAnsi="Times New Roman"/>
            <w:sz w:val="21"/>
            <w:szCs w:val="21"/>
          </w:rPr>
          <w:delText>4</w:delText>
        </w:r>
      </w:del>
      <w:r w:rsidR="00E81618" w:rsidRPr="00EA19F6">
        <w:rPr>
          <w:rFonts w:ascii="Times New Roman" w:hAnsi="Times New Roman"/>
          <w:sz w:val="21"/>
          <w:szCs w:val="21"/>
        </w:rPr>
        <w:t>编辑调度员信息界面</w:t>
      </w:r>
    </w:p>
    <w:p w:rsidR="00D35079" w:rsidRPr="00EA19F6" w:rsidRDefault="00D35079" w:rsidP="009829E4">
      <w:pPr>
        <w:pStyle w:val="ab"/>
        <w:ind w:firstLine="508"/>
      </w:pPr>
      <w:r w:rsidRPr="00EA19F6">
        <w:t>在调度员信息列表中，选择任一记录，点击</w:t>
      </w:r>
      <w:r w:rsidR="00826D68">
        <w:rPr>
          <w:rFonts w:hint="eastAsia"/>
        </w:rPr>
        <w:t>“</w:t>
      </w:r>
      <w:r w:rsidRPr="00EA19F6">
        <w:t>删除</w:t>
      </w:r>
      <w:r w:rsidR="00826D68">
        <w:rPr>
          <w:rFonts w:hint="eastAsia"/>
        </w:rPr>
        <w:t>”</w:t>
      </w:r>
      <w:r w:rsidRPr="00EA19F6">
        <w:t>，系统给出确认提示，确定则执行删除操作，否则终止该操作。</w:t>
      </w:r>
    </w:p>
    <w:p w:rsidR="00694568" w:rsidRPr="00EA19F6" w:rsidRDefault="00694568" w:rsidP="00694568">
      <w:pPr>
        <w:pStyle w:val="2"/>
        <w:rPr>
          <w:rFonts w:ascii="Times New Roman" w:hAnsi="Times New Roman"/>
        </w:rPr>
      </w:pPr>
      <w:bookmarkStart w:id="2589" w:name="_Toc393727932"/>
      <w:r w:rsidRPr="00EA19F6">
        <w:rPr>
          <w:rFonts w:ascii="Times New Roman" w:hAnsi="Times New Roman"/>
        </w:rPr>
        <w:t>车站</w:t>
      </w:r>
      <w:r w:rsidR="00826D68">
        <w:rPr>
          <w:rFonts w:ascii="Times New Roman" w:hAnsi="Times New Roman" w:hint="eastAsia"/>
        </w:rPr>
        <w:t>IP</w:t>
      </w:r>
      <w:r w:rsidRPr="00EA19F6">
        <w:rPr>
          <w:rFonts w:ascii="Times New Roman" w:hAnsi="Times New Roman"/>
        </w:rPr>
        <w:t>管理</w:t>
      </w:r>
      <w:bookmarkEnd w:id="2589"/>
    </w:p>
    <w:p w:rsidR="00694568" w:rsidRPr="00EA19F6" w:rsidRDefault="00694568" w:rsidP="009829E4">
      <w:pPr>
        <w:pStyle w:val="ab"/>
        <w:ind w:firstLine="508"/>
      </w:pPr>
      <w:r w:rsidRPr="00EA19F6">
        <w:t>以管理员账号登陆系统，可在后台配置并维护车站</w:t>
      </w:r>
      <w:r w:rsidR="00826D68">
        <w:t>IP</w:t>
      </w:r>
      <w:r w:rsidRPr="00EA19F6">
        <w:t>信息，包括新增、</w:t>
      </w:r>
      <w:r w:rsidRPr="00EA19F6">
        <w:lastRenderedPageBreak/>
        <w:t>编辑、删除</w:t>
      </w:r>
      <w:r w:rsidR="00826D68">
        <w:t>IP</w:t>
      </w:r>
      <w:r w:rsidR="00826D68">
        <w:t>信息，如</w:t>
      </w:r>
      <w:ins w:id="2590" w:author="微软用户" w:date="2014-07-21T17:03:00Z">
        <w:r w:rsidR="003202FC">
          <w:fldChar w:fldCharType="begin"/>
        </w:r>
        <w:r w:rsidR="003202FC">
          <w:instrText xml:space="preserve"> REF _Ref393725560 \h </w:instrText>
        </w:r>
      </w:ins>
      <w:r w:rsidR="003202FC">
        <w:fldChar w:fldCharType="separate"/>
      </w:r>
      <w:ins w:id="2591" w:author="微软用户" w:date="2014-07-21T17:03:00Z">
        <w:r w:rsidR="003202FC">
          <w:t>图</w:t>
        </w:r>
        <w:r w:rsidR="003202FC">
          <w:t xml:space="preserve">3- </w:t>
        </w:r>
        <w:r w:rsidR="003202FC">
          <w:rPr>
            <w:noProof/>
          </w:rPr>
          <w:t>104</w:t>
        </w:r>
        <w:r w:rsidR="003202FC">
          <w:fldChar w:fldCharType="end"/>
        </w:r>
      </w:ins>
      <w:del w:id="2592" w:author="微软用户" w:date="2014-07-21T17:03:00Z">
        <w:r w:rsidRPr="00EA19F6" w:rsidDel="003202FC">
          <w:delText>图</w:delText>
        </w:r>
        <w:r w:rsidR="00826D68" w:rsidDel="003202FC">
          <w:delText>3.75</w:delText>
        </w:r>
      </w:del>
      <w:r w:rsidRPr="00EA19F6">
        <w:t>所示</w:t>
      </w:r>
      <w:r w:rsidR="00826D68">
        <w:rPr>
          <w:rFonts w:hint="eastAsia"/>
        </w:rPr>
        <w:t>。</w:t>
      </w:r>
    </w:p>
    <w:p w:rsidR="00694568" w:rsidRPr="00EA19F6" w:rsidRDefault="005566B1" w:rsidP="00745FAE">
      <w:pPr>
        <w:jc w:val="center"/>
        <w:rPr>
          <w:noProof/>
        </w:rPr>
      </w:pPr>
      <w:ins w:id="2593" w:author="微软用户" w:date="2014-07-21T11:55:00Z">
        <w:r>
          <w:rPr>
            <w:noProof/>
            <w:rPrChange w:id="2594">
              <w:rPr>
                <w:noProof/>
                <w:color w:val="0000FF"/>
                <w:u w:val="single"/>
              </w:rPr>
            </w:rPrChange>
          </w:rPr>
          <w:drawing>
            <wp:inline distT="0" distB="0" distL="0" distR="0">
              <wp:extent cx="5400040" cy="2178218"/>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6" cstate="print"/>
                      <a:srcRect/>
                      <a:stretch>
                        <a:fillRect/>
                      </a:stretch>
                    </pic:blipFill>
                    <pic:spPr bwMode="auto">
                      <a:xfrm>
                        <a:off x="0" y="0"/>
                        <a:ext cx="5400040" cy="2178218"/>
                      </a:xfrm>
                      <a:prstGeom prst="rect">
                        <a:avLst/>
                      </a:prstGeom>
                      <a:noFill/>
                      <a:ln w="9525">
                        <a:noFill/>
                        <a:miter lim="800000"/>
                        <a:headEnd/>
                        <a:tailEnd/>
                      </a:ln>
                    </pic:spPr>
                  </pic:pic>
                </a:graphicData>
              </a:graphic>
            </wp:inline>
          </w:drawing>
        </w:r>
      </w:ins>
      <w:del w:id="2595" w:author="微软用户" w:date="2014-07-21T11:55:00Z">
        <w:r>
          <w:rPr>
            <w:noProof/>
            <w:rPrChange w:id="2596">
              <w:rPr>
                <w:noProof/>
                <w:color w:val="0000FF"/>
                <w:u w:val="single"/>
              </w:rPr>
            </w:rPrChange>
          </w:rPr>
          <w:drawing>
            <wp:inline distT="0" distB="0" distL="0" distR="0">
              <wp:extent cx="5400040" cy="2514149"/>
              <wp:effectExtent l="19050" t="0" r="0" b="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cstate="print"/>
                      <a:srcRect/>
                      <a:stretch>
                        <a:fillRect/>
                      </a:stretch>
                    </pic:blipFill>
                    <pic:spPr bwMode="auto">
                      <a:xfrm>
                        <a:off x="0" y="0"/>
                        <a:ext cx="5400040" cy="2514149"/>
                      </a:xfrm>
                      <a:prstGeom prst="rect">
                        <a:avLst/>
                      </a:prstGeom>
                      <a:noFill/>
                      <a:ln w="9525">
                        <a:noFill/>
                        <a:miter lim="800000"/>
                        <a:headEnd/>
                        <a:tailEnd/>
                      </a:ln>
                    </pic:spPr>
                  </pic:pic>
                </a:graphicData>
              </a:graphic>
            </wp:inline>
          </w:drawing>
        </w:r>
      </w:del>
    </w:p>
    <w:p w:rsidR="00694568" w:rsidRPr="00EA19F6" w:rsidRDefault="003202FC">
      <w:pPr>
        <w:pStyle w:val="af8"/>
        <w:jc w:val="center"/>
        <w:rPr>
          <w:rFonts w:ascii="Times New Roman" w:hAnsi="Times New Roman"/>
          <w:sz w:val="21"/>
          <w:szCs w:val="21"/>
        </w:rPr>
        <w:pPrChange w:id="2597" w:author="微软用户" w:date="2014-07-21T17:12:00Z">
          <w:pPr>
            <w:pStyle w:val="af7"/>
            <w:spacing w:after="350"/>
          </w:pPr>
        </w:pPrChange>
      </w:pPr>
      <w:bookmarkStart w:id="2598" w:name="_Ref393725560"/>
      <w:ins w:id="2599" w:author="微软用户" w:date="2014-07-21T17:03:00Z">
        <w:r>
          <w:t>图</w:t>
        </w:r>
        <w:r>
          <w:t xml:space="preserve">3- </w:t>
        </w:r>
        <w:r>
          <w:fldChar w:fldCharType="begin"/>
        </w:r>
        <w:r>
          <w:instrText xml:space="preserve"> SEQ </w:instrText>
        </w:r>
        <w:r>
          <w:instrText>图</w:instrText>
        </w:r>
        <w:r>
          <w:instrText xml:space="preserve">3- \* ARABIC </w:instrText>
        </w:r>
      </w:ins>
      <w:r>
        <w:fldChar w:fldCharType="separate"/>
      </w:r>
      <w:ins w:id="2600" w:author="微软用户" w:date="2014-07-21T17:03:00Z">
        <w:r>
          <w:rPr>
            <w:noProof/>
          </w:rPr>
          <w:t>104</w:t>
        </w:r>
        <w:r>
          <w:fldChar w:fldCharType="end"/>
        </w:r>
      </w:ins>
      <w:bookmarkEnd w:id="2598"/>
      <w:del w:id="2601" w:author="微软用户" w:date="2014-07-21T17:03:00Z">
        <w:r w:rsidR="00694568" w:rsidRPr="00EA19F6" w:rsidDel="003202FC">
          <w:rPr>
            <w:rFonts w:ascii="Times New Roman" w:hAnsi="Times New Roman"/>
            <w:sz w:val="21"/>
            <w:szCs w:val="21"/>
          </w:rPr>
          <w:delText>图</w:delText>
        </w:r>
        <w:r w:rsidR="00694568" w:rsidRPr="00EA19F6" w:rsidDel="003202FC">
          <w:rPr>
            <w:rFonts w:ascii="Times New Roman" w:hAnsi="Times New Roman"/>
            <w:sz w:val="21"/>
            <w:szCs w:val="21"/>
          </w:rPr>
          <w:delText>3.</w:delText>
        </w:r>
        <w:r w:rsidR="009A7676" w:rsidRPr="00EA19F6" w:rsidDel="003202FC">
          <w:rPr>
            <w:rFonts w:ascii="Times New Roman" w:hAnsi="Times New Roman"/>
            <w:sz w:val="21"/>
            <w:szCs w:val="21"/>
          </w:rPr>
          <w:delText>7</w:delText>
        </w:r>
        <w:r w:rsidR="00826D68" w:rsidDel="003202FC">
          <w:rPr>
            <w:rFonts w:ascii="Times New Roman" w:hAnsi="Times New Roman"/>
            <w:sz w:val="21"/>
            <w:szCs w:val="21"/>
          </w:rPr>
          <w:delText>5</w:delText>
        </w:r>
        <w:r w:rsidR="00694568" w:rsidRPr="00EA19F6" w:rsidDel="003202FC">
          <w:rPr>
            <w:rFonts w:ascii="Times New Roman" w:hAnsi="Times New Roman"/>
            <w:sz w:val="21"/>
            <w:szCs w:val="21"/>
          </w:rPr>
          <w:delText xml:space="preserve"> </w:delText>
        </w:r>
      </w:del>
      <w:r w:rsidR="00694568" w:rsidRPr="00EA19F6">
        <w:rPr>
          <w:rFonts w:ascii="Times New Roman" w:hAnsi="Times New Roman"/>
          <w:sz w:val="21"/>
          <w:szCs w:val="21"/>
        </w:rPr>
        <w:t>车站</w:t>
      </w:r>
      <w:r w:rsidR="00694568" w:rsidRPr="00EA19F6">
        <w:rPr>
          <w:rFonts w:ascii="Times New Roman" w:hAnsi="Times New Roman"/>
          <w:sz w:val="21"/>
          <w:szCs w:val="21"/>
        </w:rPr>
        <w:t>IP</w:t>
      </w:r>
      <w:r w:rsidR="00694568" w:rsidRPr="00EA19F6">
        <w:rPr>
          <w:rFonts w:ascii="Times New Roman" w:hAnsi="Times New Roman"/>
          <w:sz w:val="21"/>
          <w:szCs w:val="21"/>
        </w:rPr>
        <w:t>配置界面</w:t>
      </w:r>
    </w:p>
    <w:p w:rsidR="00694568" w:rsidRPr="00EA19F6" w:rsidRDefault="00694568" w:rsidP="009829E4">
      <w:pPr>
        <w:pStyle w:val="ab"/>
        <w:ind w:firstLine="508"/>
      </w:pPr>
      <w:r w:rsidRPr="00EA19F6">
        <w:t>配置后，系统则可自动根据登陆的</w:t>
      </w:r>
      <w:r w:rsidR="00826D68">
        <w:rPr>
          <w:rFonts w:hint="eastAsia"/>
        </w:rPr>
        <w:t>IP</w:t>
      </w:r>
      <w:r w:rsidRPr="00EA19F6">
        <w:t>地址判断所属车站信息，如</w:t>
      </w:r>
      <w:ins w:id="2602" w:author="微软用户" w:date="2014-07-21T17:04:00Z">
        <w:r w:rsidR="003202FC">
          <w:fldChar w:fldCharType="begin"/>
        </w:r>
        <w:r w:rsidR="003202FC">
          <w:instrText xml:space="preserve"> REF _Ref393725575 \h </w:instrText>
        </w:r>
      </w:ins>
      <w:r w:rsidR="003202FC">
        <w:fldChar w:fldCharType="separate"/>
      </w:r>
      <w:ins w:id="2603" w:author="微软用户" w:date="2014-07-21T17:04:00Z">
        <w:r w:rsidR="003202FC">
          <w:t>图</w:t>
        </w:r>
        <w:r w:rsidR="003202FC">
          <w:t xml:space="preserve">3- </w:t>
        </w:r>
        <w:r w:rsidR="003202FC">
          <w:rPr>
            <w:noProof/>
          </w:rPr>
          <w:t>105</w:t>
        </w:r>
        <w:r w:rsidR="003202FC">
          <w:fldChar w:fldCharType="end"/>
        </w:r>
      </w:ins>
      <w:del w:id="2604" w:author="微软用户" w:date="2014-07-21T17:04:00Z">
        <w:r w:rsidRPr="00EA19F6" w:rsidDel="003202FC">
          <w:delText>图</w:delText>
        </w:r>
        <w:r w:rsidR="00826D68" w:rsidDel="003202FC">
          <w:rPr>
            <w:rFonts w:hint="eastAsia"/>
          </w:rPr>
          <w:delText>3.76</w:delText>
        </w:r>
      </w:del>
      <w:r w:rsidRPr="00EA19F6">
        <w:t>所示</w:t>
      </w:r>
      <w:r w:rsidR="00826D68">
        <w:rPr>
          <w:rFonts w:hint="eastAsia"/>
        </w:rPr>
        <w:t>。</w:t>
      </w:r>
    </w:p>
    <w:p w:rsidR="00694568" w:rsidRPr="00EA19F6" w:rsidRDefault="005566B1" w:rsidP="00745FAE">
      <w:pPr>
        <w:jc w:val="center"/>
        <w:rPr>
          <w:noProof/>
        </w:rPr>
      </w:pPr>
      <w:ins w:id="2605" w:author="微软用户" w:date="2014-07-21T11:56:00Z">
        <w:r>
          <w:rPr>
            <w:noProof/>
            <w:rPrChange w:id="2606">
              <w:rPr>
                <w:noProof/>
                <w:color w:val="0000FF"/>
                <w:u w:val="single"/>
              </w:rPr>
            </w:rPrChange>
          </w:rPr>
          <w:drawing>
            <wp:inline distT="0" distB="0" distL="0" distR="0">
              <wp:extent cx="5400040" cy="1393559"/>
              <wp:effectExtent l="1905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8" cstate="print"/>
                      <a:srcRect/>
                      <a:stretch>
                        <a:fillRect/>
                      </a:stretch>
                    </pic:blipFill>
                    <pic:spPr bwMode="auto">
                      <a:xfrm>
                        <a:off x="0" y="0"/>
                        <a:ext cx="5400040" cy="1393559"/>
                      </a:xfrm>
                      <a:prstGeom prst="rect">
                        <a:avLst/>
                      </a:prstGeom>
                      <a:noFill/>
                      <a:ln w="9525">
                        <a:noFill/>
                        <a:miter lim="800000"/>
                        <a:headEnd/>
                        <a:tailEnd/>
                      </a:ln>
                    </pic:spPr>
                  </pic:pic>
                </a:graphicData>
              </a:graphic>
            </wp:inline>
          </w:drawing>
        </w:r>
      </w:ins>
      <w:del w:id="2607" w:author="微软用户" w:date="2014-07-21T11:56:00Z">
        <w:r>
          <w:rPr>
            <w:noProof/>
            <w:rPrChange w:id="2608">
              <w:rPr>
                <w:noProof/>
                <w:color w:val="0000FF"/>
                <w:u w:val="single"/>
              </w:rPr>
            </w:rPrChange>
          </w:rPr>
          <w:drawing>
            <wp:inline distT="0" distB="0" distL="0" distR="0">
              <wp:extent cx="5400040" cy="2452677"/>
              <wp:effectExtent l="19050" t="0" r="0" b="0"/>
              <wp:docPr id="7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srcRect/>
                      <a:stretch>
                        <a:fillRect/>
                      </a:stretch>
                    </pic:blipFill>
                    <pic:spPr bwMode="auto">
                      <a:xfrm>
                        <a:off x="0" y="0"/>
                        <a:ext cx="5400040" cy="2452677"/>
                      </a:xfrm>
                      <a:prstGeom prst="rect">
                        <a:avLst/>
                      </a:prstGeom>
                      <a:noFill/>
                      <a:ln w="9525">
                        <a:noFill/>
                        <a:miter lim="800000"/>
                        <a:headEnd/>
                        <a:tailEnd/>
                      </a:ln>
                    </pic:spPr>
                  </pic:pic>
                </a:graphicData>
              </a:graphic>
            </wp:inline>
          </w:drawing>
        </w:r>
      </w:del>
    </w:p>
    <w:p w:rsidR="009E4BAA" w:rsidRDefault="003202FC">
      <w:pPr>
        <w:pStyle w:val="af8"/>
        <w:jc w:val="center"/>
        <w:rPr>
          <w:ins w:id="2609" w:author="微软用户" w:date="2014-07-21T13:52:00Z"/>
          <w:rFonts w:ascii="Times New Roman" w:hAnsi="Times New Roman"/>
          <w:sz w:val="21"/>
          <w:szCs w:val="21"/>
        </w:rPr>
        <w:pPrChange w:id="2610" w:author="微软用户" w:date="2014-07-21T17:12:00Z">
          <w:pPr>
            <w:pStyle w:val="af7"/>
            <w:spacing w:after="350"/>
          </w:pPr>
        </w:pPrChange>
      </w:pPr>
      <w:bookmarkStart w:id="2611" w:name="_Ref393725575"/>
      <w:ins w:id="2612" w:author="微软用户" w:date="2014-07-21T17:03:00Z">
        <w:r>
          <w:t>图</w:t>
        </w:r>
        <w:r>
          <w:t xml:space="preserve">3- </w:t>
        </w:r>
        <w:r>
          <w:fldChar w:fldCharType="begin"/>
        </w:r>
        <w:r>
          <w:instrText xml:space="preserve"> SEQ </w:instrText>
        </w:r>
        <w:r>
          <w:instrText>图</w:instrText>
        </w:r>
        <w:r>
          <w:instrText xml:space="preserve">3- \* ARABIC </w:instrText>
        </w:r>
      </w:ins>
      <w:r>
        <w:fldChar w:fldCharType="separate"/>
      </w:r>
      <w:ins w:id="2613" w:author="微软用户" w:date="2014-07-21T17:03:00Z">
        <w:r>
          <w:rPr>
            <w:noProof/>
          </w:rPr>
          <w:t>105</w:t>
        </w:r>
        <w:r>
          <w:fldChar w:fldCharType="end"/>
        </w:r>
      </w:ins>
      <w:bookmarkEnd w:id="2611"/>
      <w:del w:id="2614" w:author="微软用户" w:date="2014-07-21T17:04:00Z">
        <w:r w:rsidR="006E7DCE" w:rsidRPr="00EA19F6" w:rsidDel="003202FC">
          <w:rPr>
            <w:rFonts w:ascii="Times New Roman" w:hAnsi="Times New Roman"/>
            <w:sz w:val="21"/>
            <w:szCs w:val="21"/>
          </w:rPr>
          <w:delText>图</w:delText>
        </w:r>
        <w:r w:rsidR="006E7DCE" w:rsidRPr="00EA19F6" w:rsidDel="003202FC">
          <w:rPr>
            <w:rFonts w:ascii="Times New Roman" w:hAnsi="Times New Roman"/>
            <w:sz w:val="21"/>
            <w:szCs w:val="21"/>
          </w:rPr>
          <w:delText>3.</w:delText>
        </w:r>
        <w:r w:rsidR="00826D68" w:rsidDel="003202FC">
          <w:rPr>
            <w:rFonts w:ascii="Times New Roman" w:hAnsi="Times New Roman"/>
            <w:sz w:val="21"/>
            <w:szCs w:val="21"/>
          </w:rPr>
          <w:delText>76</w:delText>
        </w:r>
        <w:r w:rsidR="006E7DCE" w:rsidRPr="00EA19F6" w:rsidDel="003202FC">
          <w:rPr>
            <w:rFonts w:ascii="Times New Roman" w:hAnsi="Times New Roman"/>
            <w:sz w:val="21"/>
            <w:szCs w:val="21"/>
          </w:rPr>
          <w:delText xml:space="preserve"> </w:delText>
        </w:r>
      </w:del>
      <w:r w:rsidR="006E7DCE" w:rsidRPr="00EA19F6">
        <w:rPr>
          <w:rFonts w:ascii="Times New Roman" w:hAnsi="Times New Roman"/>
          <w:sz w:val="21"/>
          <w:szCs w:val="21"/>
        </w:rPr>
        <w:t>车站行值登陆界面</w:t>
      </w:r>
    </w:p>
    <w:p w:rsidR="005566B1" w:rsidRPr="006D665F" w:rsidRDefault="005566B1">
      <w:pPr>
        <w:pPrChange w:id="2615" w:author="微软用户" w:date="2014-07-21T13:54:00Z">
          <w:pPr>
            <w:pStyle w:val="af7"/>
            <w:spacing w:after="350"/>
          </w:pPr>
        </w:pPrChange>
      </w:pPr>
    </w:p>
    <w:sectPr w:rsidR="005566B1" w:rsidRPr="006D665F" w:rsidSect="00AE7512">
      <w:footerReference w:type="default" r:id="rId170"/>
      <w:headerReference w:type="first" r:id="rId171"/>
      <w:pgSz w:w="11906" w:h="16838"/>
      <w:pgMar w:top="1418" w:right="1701" w:bottom="1418" w:left="1701" w:header="851" w:footer="851" w:gutter="0"/>
      <w:pgNumType w:start="1"/>
      <w:cols w:space="720"/>
      <w:docGrid w:type="linesAndChars" w:linePitch="350" w:charSpace="282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6D26" w:rsidRDefault="00A06D26">
      <w:r>
        <w:separator/>
      </w:r>
    </w:p>
  </w:endnote>
  <w:endnote w:type="continuationSeparator" w:id="0">
    <w:p w:rsidR="00A06D26" w:rsidRDefault="00A06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4360"/>
      <w:gridCol w:w="4360"/>
    </w:tblGrid>
    <w:tr w:rsidR="00ED264E">
      <w:tc>
        <w:tcPr>
          <w:tcW w:w="4360" w:type="dxa"/>
        </w:tcPr>
        <w:p w:rsidR="00ED264E" w:rsidRDefault="00ED264E">
          <w:pPr>
            <w:pStyle w:val="af0"/>
          </w:pPr>
          <w:r>
            <w:rPr>
              <w:rFonts w:hint="eastAsia"/>
            </w:rPr>
            <w:t>河南辉煌科技股份有限公司</w:t>
          </w:r>
        </w:p>
      </w:tc>
      <w:tc>
        <w:tcPr>
          <w:tcW w:w="4360" w:type="dxa"/>
        </w:tcPr>
        <w:p w:rsidR="00ED264E" w:rsidRDefault="00ED264E">
          <w:pPr>
            <w:pStyle w:val="af0"/>
            <w:jc w:val="right"/>
            <w:rPr>
              <w:kern w:val="0"/>
            </w:rPr>
          </w:pPr>
          <w:r>
            <w:rPr>
              <w:rFonts w:hint="eastAsia"/>
              <w:kern w:val="0"/>
            </w:rPr>
            <w:t>第</w:t>
          </w:r>
          <w:r>
            <w:rPr>
              <w:rFonts w:hint="eastAsia"/>
              <w:kern w:val="0"/>
            </w:rPr>
            <w:t xml:space="preserve"> </w:t>
          </w:r>
          <w:r>
            <w:rPr>
              <w:kern w:val="0"/>
            </w:rPr>
            <w:fldChar w:fldCharType="begin"/>
          </w:r>
          <w:r>
            <w:rPr>
              <w:kern w:val="0"/>
            </w:rPr>
            <w:instrText xml:space="preserve"> PAGE </w:instrText>
          </w:r>
          <w:r>
            <w:rPr>
              <w:kern w:val="0"/>
            </w:rPr>
            <w:fldChar w:fldCharType="separate"/>
          </w:r>
          <w:r w:rsidR="000422EF">
            <w:rPr>
              <w:noProof/>
              <w:kern w:val="0"/>
            </w:rPr>
            <w:t>55</w:t>
          </w:r>
          <w:r>
            <w:rPr>
              <w:kern w:val="0"/>
            </w:rPr>
            <w:fldChar w:fldCharType="end"/>
          </w:r>
          <w:r>
            <w:rPr>
              <w:rFonts w:hint="eastAsia"/>
              <w:kern w:val="0"/>
            </w:rPr>
            <w:t xml:space="preserve"> </w:t>
          </w:r>
          <w:r>
            <w:rPr>
              <w:rFonts w:hint="eastAsia"/>
              <w:kern w:val="0"/>
            </w:rPr>
            <w:t>页</w:t>
          </w:r>
          <w:r>
            <w:rPr>
              <w:rFonts w:hint="eastAsia"/>
              <w:kern w:val="0"/>
            </w:rPr>
            <w:t xml:space="preserve"> </w:t>
          </w:r>
          <w:r>
            <w:rPr>
              <w:rFonts w:hint="eastAsia"/>
              <w:kern w:val="0"/>
            </w:rPr>
            <w:t>共</w:t>
          </w:r>
          <w:r w:rsidR="00A06D26">
            <w:fldChar w:fldCharType="begin"/>
          </w:r>
          <w:r w:rsidR="00A06D26">
            <w:instrText xml:space="preserve"> SECTIONPAGES   \* MERGEFORMAT </w:instrText>
          </w:r>
          <w:r w:rsidR="00A06D26">
            <w:fldChar w:fldCharType="separate"/>
          </w:r>
          <w:r w:rsidR="000422EF" w:rsidRPr="000422EF">
            <w:rPr>
              <w:noProof/>
              <w:kern w:val="0"/>
            </w:rPr>
            <w:t>55</w:t>
          </w:r>
          <w:r w:rsidR="00A06D26">
            <w:rPr>
              <w:noProof/>
              <w:kern w:val="0"/>
            </w:rPr>
            <w:fldChar w:fldCharType="end"/>
          </w:r>
          <w:r>
            <w:rPr>
              <w:rFonts w:hint="eastAsia"/>
              <w:kern w:val="0"/>
            </w:rPr>
            <w:t xml:space="preserve"> </w:t>
          </w:r>
          <w:r>
            <w:rPr>
              <w:rFonts w:hint="eastAsia"/>
              <w:kern w:val="0"/>
            </w:rPr>
            <w:t>页</w:t>
          </w:r>
        </w:p>
      </w:tc>
    </w:tr>
  </w:tbl>
  <w:p w:rsidR="00ED264E" w:rsidRDefault="00ED264E">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6D26" w:rsidRDefault="00A06D26">
      <w:r>
        <w:separator/>
      </w:r>
    </w:p>
  </w:footnote>
  <w:footnote w:type="continuationSeparator" w:id="0">
    <w:p w:rsidR="00A06D26" w:rsidRDefault="00A06D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264E" w:rsidRDefault="00ED264E">
    <w:pPr>
      <w:pStyle w:val="a6"/>
      <w:tabs>
        <w:tab w:val="clear" w:pos="4153"/>
        <w:tab w:val="clear" w:pos="8306"/>
        <w:tab w:val="left" w:pos="7260"/>
      </w:tabs>
      <w:jc w:val="both"/>
    </w:pPr>
    <w:r>
      <w:rPr>
        <w:rFonts w:hint="eastAsia"/>
      </w:rPr>
      <w:t>施工管理子系统用户手册</w:t>
    </w:r>
    <w:r>
      <w:tab/>
    </w:r>
    <w:r>
      <w:rPr>
        <w:rFonts w:hint="eastAsia"/>
      </w:rPr>
      <w:t>模板版本：</w:t>
    </w:r>
    <w:r>
      <w:rPr>
        <w:rFonts w:hint="eastAsia"/>
      </w:rPr>
      <w:t>1.1.0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264E" w:rsidRDefault="00ED264E">
    <w:pPr>
      <w:pStyle w:val="a6"/>
      <w:tabs>
        <w:tab w:val="clear" w:pos="4153"/>
        <w:tab w:val="clear" w:pos="8306"/>
        <w:tab w:val="left" w:pos="7260"/>
      </w:tabs>
      <w:jc w:val="both"/>
    </w:pPr>
    <w:r>
      <w:rPr>
        <w:rFonts w:hint="eastAsia"/>
      </w:rPr>
      <w:t>××产品需求规格说明书</w:t>
    </w:r>
    <w:r>
      <w:tab/>
    </w:r>
    <w:r>
      <w:rPr>
        <w:rFonts w:hint="eastAsia"/>
      </w:rPr>
      <w:t>模板版本：</w:t>
    </w:r>
    <w:r>
      <w:rPr>
        <w:rFonts w:hint="eastAsia"/>
      </w:rPr>
      <w:t>1.0.0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start w:val="1"/>
      <w:numFmt w:val="chineseCountingThousand"/>
      <w:lvlText w:val="第%1章"/>
      <w:lvlJc w:val="left"/>
      <w:pPr>
        <w:ind w:left="0" w:firstLine="0"/>
      </w:pPr>
      <w:rPr>
        <w:rFonts w:hint="eastAsia"/>
      </w:rPr>
    </w:lvl>
    <w:lvl w:ilvl="1">
      <w:start w:val="1"/>
      <w:numFmt w:val="decimal"/>
      <w:isLgl/>
      <w:lvlText w:val="%1.%2 "/>
      <w:lvlJc w:val="left"/>
      <w:pPr>
        <w:ind w:left="0" w:firstLine="0"/>
      </w:pPr>
      <w:rPr>
        <w:rFonts w:hint="eastAsia"/>
      </w:rPr>
    </w:lvl>
    <w:lvl w:ilvl="2">
      <w:start w:val="1"/>
      <w:numFmt w:val="decimal"/>
      <w:pStyle w:val="T3"/>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000000B"/>
    <w:multiLevelType w:val="multilevel"/>
    <w:tmpl w:val="000000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0000010"/>
    <w:multiLevelType w:val="multilevel"/>
    <w:tmpl w:val="0000001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T4"/>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0000011"/>
    <w:multiLevelType w:val="multilevel"/>
    <w:tmpl w:val="F29CFB78"/>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rPr>
        <w:rFonts w:ascii="Times New Roman" w:hAnsi="Times New Roman" w:cs="Times New Roman" w:hint="default"/>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rPr>
        <w:rFonts w:ascii="Times New Roman" w:hAnsi="Times New Roman" w:cs="Times New Roman" w:hint="default"/>
      </w:r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4">
    <w:nsid w:val="0BDA4EF6"/>
    <w:multiLevelType w:val="hybridMultilevel"/>
    <w:tmpl w:val="061EEADC"/>
    <w:lvl w:ilvl="0" w:tplc="2CC285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97924"/>
    <w:multiLevelType w:val="hybridMultilevel"/>
    <w:tmpl w:val="4F46A956"/>
    <w:lvl w:ilvl="0" w:tplc="0409000B">
      <w:start w:val="1"/>
      <w:numFmt w:val="bullet"/>
      <w:lvlText w:val=""/>
      <w:lvlJc w:val="left"/>
      <w:pPr>
        <w:ind w:left="928" w:hanging="420"/>
      </w:pPr>
      <w:rPr>
        <w:rFonts w:ascii="Wingdings" w:hAnsi="Wingdings" w:hint="default"/>
      </w:rPr>
    </w:lvl>
    <w:lvl w:ilvl="1" w:tplc="04090003" w:tentative="1">
      <w:start w:val="1"/>
      <w:numFmt w:val="bullet"/>
      <w:lvlText w:val=""/>
      <w:lvlJc w:val="left"/>
      <w:pPr>
        <w:ind w:left="1348" w:hanging="420"/>
      </w:pPr>
      <w:rPr>
        <w:rFonts w:ascii="Wingdings" w:hAnsi="Wingdings" w:hint="default"/>
      </w:rPr>
    </w:lvl>
    <w:lvl w:ilvl="2" w:tplc="04090005" w:tentative="1">
      <w:start w:val="1"/>
      <w:numFmt w:val="bullet"/>
      <w:lvlText w:val=""/>
      <w:lvlJc w:val="left"/>
      <w:pPr>
        <w:ind w:left="1768" w:hanging="420"/>
      </w:pPr>
      <w:rPr>
        <w:rFonts w:ascii="Wingdings" w:hAnsi="Wingdings" w:hint="default"/>
      </w:rPr>
    </w:lvl>
    <w:lvl w:ilvl="3" w:tplc="04090001" w:tentative="1">
      <w:start w:val="1"/>
      <w:numFmt w:val="bullet"/>
      <w:lvlText w:val=""/>
      <w:lvlJc w:val="left"/>
      <w:pPr>
        <w:ind w:left="2188" w:hanging="420"/>
      </w:pPr>
      <w:rPr>
        <w:rFonts w:ascii="Wingdings" w:hAnsi="Wingdings" w:hint="default"/>
      </w:rPr>
    </w:lvl>
    <w:lvl w:ilvl="4" w:tplc="04090003" w:tentative="1">
      <w:start w:val="1"/>
      <w:numFmt w:val="bullet"/>
      <w:lvlText w:val=""/>
      <w:lvlJc w:val="left"/>
      <w:pPr>
        <w:ind w:left="2608" w:hanging="420"/>
      </w:pPr>
      <w:rPr>
        <w:rFonts w:ascii="Wingdings" w:hAnsi="Wingdings" w:hint="default"/>
      </w:rPr>
    </w:lvl>
    <w:lvl w:ilvl="5" w:tplc="04090005" w:tentative="1">
      <w:start w:val="1"/>
      <w:numFmt w:val="bullet"/>
      <w:lvlText w:val=""/>
      <w:lvlJc w:val="left"/>
      <w:pPr>
        <w:ind w:left="3028" w:hanging="420"/>
      </w:pPr>
      <w:rPr>
        <w:rFonts w:ascii="Wingdings" w:hAnsi="Wingdings" w:hint="default"/>
      </w:rPr>
    </w:lvl>
    <w:lvl w:ilvl="6" w:tplc="04090001" w:tentative="1">
      <w:start w:val="1"/>
      <w:numFmt w:val="bullet"/>
      <w:lvlText w:val=""/>
      <w:lvlJc w:val="left"/>
      <w:pPr>
        <w:ind w:left="3448" w:hanging="420"/>
      </w:pPr>
      <w:rPr>
        <w:rFonts w:ascii="Wingdings" w:hAnsi="Wingdings" w:hint="default"/>
      </w:rPr>
    </w:lvl>
    <w:lvl w:ilvl="7" w:tplc="04090003" w:tentative="1">
      <w:start w:val="1"/>
      <w:numFmt w:val="bullet"/>
      <w:lvlText w:val=""/>
      <w:lvlJc w:val="left"/>
      <w:pPr>
        <w:ind w:left="3868" w:hanging="420"/>
      </w:pPr>
      <w:rPr>
        <w:rFonts w:ascii="Wingdings" w:hAnsi="Wingdings" w:hint="default"/>
      </w:rPr>
    </w:lvl>
    <w:lvl w:ilvl="8" w:tplc="04090005" w:tentative="1">
      <w:start w:val="1"/>
      <w:numFmt w:val="bullet"/>
      <w:lvlText w:val=""/>
      <w:lvlJc w:val="left"/>
      <w:pPr>
        <w:ind w:left="4288" w:hanging="420"/>
      </w:pPr>
      <w:rPr>
        <w:rFonts w:ascii="Wingdings" w:hAnsi="Wingdings" w:hint="default"/>
      </w:rPr>
    </w:lvl>
  </w:abstractNum>
  <w:abstractNum w:abstractNumId="6">
    <w:nsid w:val="1DF27F25"/>
    <w:multiLevelType w:val="multilevel"/>
    <w:tmpl w:val="87FC5EA8"/>
    <w:styleLink w:val="ZTEBullet"/>
    <w:lvl w:ilvl="0">
      <w:start w:val="1"/>
      <w:numFmt w:val="bullet"/>
      <w:pStyle w:val="40"/>
      <w:lvlText w:val=""/>
      <w:lvlJc w:val="left"/>
      <w:pPr>
        <w:ind w:left="845" w:hanging="425"/>
      </w:pPr>
      <w:rPr>
        <w:rFonts w:ascii="Wingdings" w:hAnsi="Wingdings" w:hint="default"/>
      </w:rPr>
    </w:lvl>
    <w:lvl w:ilvl="1">
      <w:start w:val="1"/>
      <w:numFmt w:val="bullet"/>
      <w:lvlText w:val=""/>
      <w:lvlJc w:val="left"/>
      <w:pPr>
        <w:ind w:left="1412" w:hanging="567"/>
      </w:pPr>
      <w:rPr>
        <w:rFonts w:ascii="Wingdings" w:hAnsi="Wingdings" w:hint="default"/>
        <w:color w:val="auto"/>
      </w:rPr>
    </w:lvl>
    <w:lvl w:ilvl="2">
      <w:start w:val="1"/>
      <w:numFmt w:val="bullet"/>
      <w:lvlText w:val=""/>
      <w:lvlJc w:val="left"/>
      <w:pPr>
        <w:ind w:left="2048" w:hanging="567"/>
      </w:pPr>
      <w:rPr>
        <w:rFonts w:ascii="Symbol" w:hAnsi="Symbol" w:hint="default"/>
        <w:color w:val="auto"/>
      </w:rPr>
    </w:lvl>
    <w:lvl w:ilvl="3">
      <w:start w:val="1"/>
      <w:numFmt w:val="bullet"/>
      <w:lvlText w:val=""/>
      <w:lvlJc w:val="left"/>
      <w:pPr>
        <w:ind w:left="2824" w:hanging="708"/>
      </w:pPr>
      <w:rPr>
        <w:rFonts w:ascii="Wingdings" w:hAnsi="Wingdings" w:hint="default"/>
        <w:color w:val="auto"/>
      </w:rPr>
    </w:lvl>
    <w:lvl w:ilvl="4">
      <w:start w:val="1"/>
      <w:numFmt w:val="bullet"/>
      <w:lvlText w:val=""/>
      <w:lvlJc w:val="left"/>
      <w:pPr>
        <w:ind w:left="3601" w:hanging="850"/>
      </w:pPr>
      <w:rPr>
        <w:rFonts w:ascii="Wingdings" w:hAnsi="Wingdings" w:hint="default"/>
        <w:color w:val="auto"/>
      </w:rPr>
    </w:lvl>
    <w:lvl w:ilvl="5">
      <w:start w:val="1"/>
      <w:numFmt w:val="bullet"/>
      <w:lvlText w:val=""/>
      <w:lvlJc w:val="left"/>
      <w:pPr>
        <w:ind w:left="4940" w:hanging="1134"/>
      </w:pPr>
      <w:rPr>
        <w:rFonts w:ascii="Symbol" w:hAnsi="Symbol" w:hint="default"/>
        <w:color w:val="auto"/>
      </w:rPr>
    </w:lvl>
    <w:lvl w:ilvl="6">
      <w:start w:val="1"/>
      <w:numFmt w:val="bullet"/>
      <w:lvlText w:val=""/>
      <w:lvlJc w:val="left"/>
      <w:pPr>
        <w:ind w:left="6347" w:hanging="1276"/>
      </w:pPr>
      <w:rPr>
        <w:rFonts w:ascii="Wingdings" w:hAnsi="Wingdings" w:hint="default"/>
      </w:rPr>
    </w:lvl>
    <w:lvl w:ilvl="7">
      <w:start w:val="1"/>
      <w:numFmt w:val="bullet"/>
      <w:lvlText w:val=""/>
      <w:lvlJc w:val="left"/>
      <w:pPr>
        <w:ind w:left="7964" w:hanging="1418"/>
      </w:pPr>
      <w:rPr>
        <w:rFonts w:ascii="Wingdings" w:hAnsi="Wingdings" w:hint="default"/>
        <w:color w:val="auto"/>
      </w:rPr>
    </w:lvl>
    <w:lvl w:ilvl="8">
      <w:start w:val="1"/>
      <w:numFmt w:val="bullet"/>
      <w:lvlText w:val=""/>
      <w:lvlJc w:val="left"/>
      <w:pPr>
        <w:ind w:left="9722" w:hanging="1700"/>
      </w:pPr>
      <w:rPr>
        <w:rFonts w:ascii="Symbol" w:hAnsi="Symbol" w:hint="default"/>
        <w:color w:val="auto"/>
      </w:rPr>
    </w:lvl>
  </w:abstractNum>
  <w:abstractNum w:abstractNumId="7">
    <w:nsid w:val="32A47A21"/>
    <w:multiLevelType w:val="hybridMultilevel"/>
    <w:tmpl w:val="D2EA0C6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52A965FE"/>
    <w:multiLevelType w:val="singleLevel"/>
    <w:tmpl w:val="52A965FE"/>
    <w:lvl w:ilvl="0">
      <w:start w:val="2"/>
      <w:numFmt w:val="decimal"/>
      <w:suff w:val="nothing"/>
      <w:lvlText w:val="%1."/>
      <w:lvlJc w:val="left"/>
    </w:lvl>
  </w:abstractNum>
  <w:abstractNum w:abstractNumId="9">
    <w:nsid w:val="53CF65AB"/>
    <w:multiLevelType w:val="hybridMultilevel"/>
    <w:tmpl w:val="D368E4EE"/>
    <w:lvl w:ilvl="0" w:tplc="5974143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6E848DC"/>
    <w:multiLevelType w:val="hybridMultilevel"/>
    <w:tmpl w:val="E02ED76A"/>
    <w:lvl w:ilvl="0" w:tplc="07EEB686">
      <w:start w:val="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B6E4812"/>
    <w:multiLevelType w:val="hybridMultilevel"/>
    <w:tmpl w:val="470CE38A"/>
    <w:lvl w:ilvl="0" w:tplc="8AF67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FE60BAB"/>
    <w:multiLevelType w:val="hybridMultilevel"/>
    <w:tmpl w:val="5C26BB84"/>
    <w:lvl w:ilvl="0" w:tplc="120E25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37A5CA0"/>
    <w:multiLevelType w:val="hybridMultilevel"/>
    <w:tmpl w:val="7206F34E"/>
    <w:lvl w:ilvl="0" w:tplc="04090005">
      <w:start w:val="1"/>
      <w:numFmt w:val="bullet"/>
      <w:lvlText w:val=""/>
      <w:lvlJc w:val="left"/>
      <w:pPr>
        <w:ind w:left="928" w:hanging="420"/>
      </w:pPr>
      <w:rPr>
        <w:rFonts w:ascii="Wingdings" w:hAnsi="Wingdings" w:hint="default"/>
      </w:rPr>
    </w:lvl>
    <w:lvl w:ilvl="1" w:tplc="04090003" w:tentative="1">
      <w:start w:val="1"/>
      <w:numFmt w:val="bullet"/>
      <w:lvlText w:val=""/>
      <w:lvlJc w:val="left"/>
      <w:pPr>
        <w:ind w:left="1348" w:hanging="420"/>
      </w:pPr>
      <w:rPr>
        <w:rFonts w:ascii="Wingdings" w:hAnsi="Wingdings" w:hint="default"/>
      </w:rPr>
    </w:lvl>
    <w:lvl w:ilvl="2" w:tplc="04090005" w:tentative="1">
      <w:start w:val="1"/>
      <w:numFmt w:val="bullet"/>
      <w:lvlText w:val=""/>
      <w:lvlJc w:val="left"/>
      <w:pPr>
        <w:ind w:left="1768" w:hanging="420"/>
      </w:pPr>
      <w:rPr>
        <w:rFonts w:ascii="Wingdings" w:hAnsi="Wingdings" w:hint="default"/>
      </w:rPr>
    </w:lvl>
    <w:lvl w:ilvl="3" w:tplc="04090001" w:tentative="1">
      <w:start w:val="1"/>
      <w:numFmt w:val="bullet"/>
      <w:lvlText w:val=""/>
      <w:lvlJc w:val="left"/>
      <w:pPr>
        <w:ind w:left="2188" w:hanging="420"/>
      </w:pPr>
      <w:rPr>
        <w:rFonts w:ascii="Wingdings" w:hAnsi="Wingdings" w:hint="default"/>
      </w:rPr>
    </w:lvl>
    <w:lvl w:ilvl="4" w:tplc="04090003" w:tentative="1">
      <w:start w:val="1"/>
      <w:numFmt w:val="bullet"/>
      <w:lvlText w:val=""/>
      <w:lvlJc w:val="left"/>
      <w:pPr>
        <w:ind w:left="2608" w:hanging="420"/>
      </w:pPr>
      <w:rPr>
        <w:rFonts w:ascii="Wingdings" w:hAnsi="Wingdings" w:hint="default"/>
      </w:rPr>
    </w:lvl>
    <w:lvl w:ilvl="5" w:tplc="04090005" w:tentative="1">
      <w:start w:val="1"/>
      <w:numFmt w:val="bullet"/>
      <w:lvlText w:val=""/>
      <w:lvlJc w:val="left"/>
      <w:pPr>
        <w:ind w:left="3028" w:hanging="420"/>
      </w:pPr>
      <w:rPr>
        <w:rFonts w:ascii="Wingdings" w:hAnsi="Wingdings" w:hint="default"/>
      </w:rPr>
    </w:lvl>
    <w:lvl w:ilvl="6" w:tplc="04090001" w:tentative="1">
      <w:start w:val="1"/>
      <w:numFmt w:val="bullet"/>
      <w:lvlText w:val=""/>
      <w:lvlJc w:val="left"/>
      <w:pPr>
        <w:ind w:left="3448" w:hanging="420"/>
      </w:pPr>
      <w:rPr>
        <w:rFonts w:ascii="Wingdings" w:hAnsi="Wingdings" w:hint="default"/>
      </w:rPr>
    </w:lvl>
    <w:lvl w:ilvl="7" w:tplc="04090003" w:tentative="1">
      <w:start w:val="1"/>
      <w:numFmt w:val="bullet"/>
      <w:lvlText w:val=""/>
      <w:lvlJc w:val="left"/>
      <w:pPr>
        <w:ind w:left="3868" w:hanging="420"/>
      </w:pPr>
      <w:rPr>
        <w:rFonts w:ascii="Wingdings" w:hAnsi="Wingdings" w:hint="default"/>
      </w:rPr>
    </w:lvl>
    <w:lvl w:ilvl="8" w:tplc="04090005" w:tentative="1">
      <w:start w:val="1"/>
      <w:numFmt w:val="bullet"/>
      <w:lvlText w:val=""/>
      <w:lvlJc w:val="left"/>
      <w:pPr>
        <w:ind w:left="4288" w:hanging="420"/>
      </w:pPr>
      <w:rPr>
        <w:rFonts w:ascii="Wingdings" w:hAnsi="Wingdings" w:hint="default"/>
      </w:rPr>
    </w:lvl>
  </w:abstractNum>
  <w:abstractNum w:abstractNumId="14">
    <w:nsid w:val="7F9A0824"/>
    <w:multiLevelType w:val="hybridMultilevel"/>
    <w:tmpl w:val="F5B25B78"/>
    <w:lvl w:ilvl="0" w:tplc="4A760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
  </w:num>
  <w:num w:numId="3">
    <w:abstractNumId w:val="6"/>
  </w:num>
  <w:num w:numId="4">
    <w:abstractNumId w:val="13"/>
  </w:num>
  <w:num w:numId="5">
    <w:abstractNumId w:val="0"/>
  </w:num>
  <w:num w:numId="6">
    <w:abstractNumId w:val="4"/>
  </w:num>
  <w:num w:numId="7">
    <w:abstractNumId w:val="12"/>
  </w:num>
  <w:num w:numId="8">
    <w:abstractNumId w:val="3"/>
  </w:num>
  <w:num w:numId="9">
    <w:abstractNumId w:val="1"/>
  </w:num>
  <w:num w:numId="10">
    <w:abstractNumId w:val="3"/>
  </w:num>
  <w:num w:numId="11">
    <w:abstractNumId w:val="7"/>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8"/>
  </w:num>
  <w:num w:numId="29">
    <w:abstractNumId w:val="14"/>
  </w:num>
  <w:num w:numId="30">
    <w:abstractNumId w:val="11"/>
  </w:num>
  <w:num w:numId="31">
    <w:abstractNumId w:val="9"/>
  </w:num>
  <w:num w:numId="32">
    <w:abstractNumId w:val="10"/>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5"/>
  </w:num>
  <w:num w:numId="50">
    <w:abstractNumId w:val="3"/>
  </w:num>
  <w:num w:numId="51">
    <w:abstractNumId w:val="3"/>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ox lee">
    <w15:presenceInfo w15:providerId="Windows Live" w15:userId="03b3ef2357ca84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420"/>
  <w:drawingGridHorizontalSpacing w:val="112"/>
  <w:drawingGridVerticalSpacing w:val="175"/>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362A"/>
    <w:rsid w:val="00003A3B"/>
    <w:rsid w:val="0000710C"/>
    <w:rsid w:val="000100F7"/>
    <w:rsid w:val="0001058C"/>
    <w:rsid w:val="00013737"/>
    <w:rsid w:val="00013D66"/>
    <w:rsid w:val="00013DBD"/>
    <w:rsid w:val="00017947"/>
    <w:rsid w:val="00023DE2"/>
    <w:rsid w:val="0003591F"/>
    <w:rsid w:val="00037B93"/>
    <w:rsid w:val="0004072E"/>
    <w:rsid w:val="000422EF"/>
    <w:rsid w:val="00043335"/>
    <w:rsid w:val="00043C26"/>
    <w:rsid w:val="00043CEE"/>
    <w:rsid w:val="00052391"/>
    <w:rsid w:val="00054648"/>
    <w:rsid w:val="00057533"/>
    <w:rsid w:val="00057B42"/>
    <w:rsid w:val="00062EFD"/>
    <w:rsid w:val="00063699"/>
    <w:rsid w:val="00070EF9"/>
    <w:rsid w:val="00076D01"/>
    <w:rsid w:val="000773D5"/>
    <w:rsid w:val="0008104C"/>
    <w:rsid w:val="00082441"/>
    <w:rsid w:val="000837B8"/>
    <w:rsid w:val="00083D36"/>
    <w:rsid w:val="00083E30"/>
    <w:rsid w:val="00087B68"/>
    <w:rsid w:val="000947BC"/>
    <w:rsid w:val="00095DFE"/>
    <w:rsid w:val="00096CE9"/>
    <w:rsid w:val="0009759F"/>
    <w:rsid w:val="000A0FF3"/>
    <w:rsid w:val="000A3053"/>
    <w:rsid w:val="000A35D6"/>
    <w:rsid w:val="000A5F4D"/>
    <w:rsid w:val="000A5FB4"/>
    <w:rsid w:val="000A7154"/>
    <w:rsid w:val="000A730A"/>
    <w:rsid w:val="000B1168"/>
    <w:rsid w:val="000B236E"/>
    <w:rsid w:val="000C0680"/>
    <w:rsid w:val="000C0805"/>
    <w:rsid w:val="000C5440"/>
    <w:rsid w:val="000C6727"/>
    <w:rsid w:val="000C7EC0"/>
    <w:rsid w:val="000D16CC"/>
    <w:rsid w:val="000D7D17"/>
    <w:rsid w:val="000E2F07"/>
    <w:rsid w:val="000E4590"/>
    <w:rsid w:val="000E45E5"/>
    <w:rsid w:val="000E6166"/>
    <w:rsid w:val="000E674E"/>
    <w:rsid w:val="000F0CCC"/>
    <w:rsid w:val="000F1629"/>
    <w:rsid w:val="000F310C"/>
    <w:rsid w:val="000F328A"/>
    <w:rsid w:val="000F4FA5"/>
    <w:rsid w:val="000F5B5C"/>
    <w:rsid w:val="000F5E76"/>
    <w:rsid w:val="00110BB4"/>
    <w:rsid w:val="001128BE"/>
    <w:rsid w:val="00122558"/>
    <w:rsid w:val="001235B7"/>
    <w:rsid w:val="00123F71"/>
    <w:rsid w:val="001242FD"/>
    <w:rsid w:val="00124F29"/>
    <w:rsid w:val="001253FF"/>
    <w:rsid w:val="001270E7"/>
    <w:rsid w:val="001303DB"/>
    <w:rsid w:val="00134A3B"/>
    <w:rsid w:val="00136E46"/>
    <w:rsid w:val="00140258"/>
    <w:rsid w:val="001415AA"/>
    <w:rsid w:val="00143708"/>
    <w:rsid w:val="001470B0"/>
    <w:rsid w:val="00147679"/>
    <w:rsid w:val="001501EE"/>
    <w:rsid w:val="0015034D"/>
    <w:rsid w:val="00152F16"/>
    <w:rsid w:val="0015586D"/>
    <w:rsid w:val="00155D42"/>
    <w:rsid w:val="001616C3"/>
    <w:rsid w:val="0016223C"/>
    <w:rsid w:val="001667C9"/>
    <w:rsid w:val="00171A21"/>
    <w:rsid w:val="00172A27"/>
    <w:rsid w:val="00174E8E"/>
    <w:rsid w:val="00174FB9"/>
    <w:rsid w:val="001861BD"/>
    <w:rsid w:val="00186E54"/>
    <w:rsid w:val="00192D8A"/>
    <w:rsid w:val="00197151"/>
    <w:rsid w:val="001A03EF"/>
    <w:rsid w:val="001A31B0"/>
    <w:rsid w:val="001A5EDD"/>
    <w:rsid w:val="001B053F"/>
    <w:rsid w:val="001B1340"/>
    <w:rsid w:val="001B4BC9"/>
    <w:rsid w:val="001B6323"/>
    <w:rsid w:val="001B6CE9"/>
    <w:rsid w:val="001B78D9"/>
    <w:rsid w:val="001C0A2E"/>
    <w:rsid w:val="001C12E3"/>
    <w:rsid w:val="001C2192"/>
    <w:rsid w:val="001D2646"/>
    <w:rsid w:val="001D4CF2"/>
    <w:rsid w:val="001D7D61"/>
    <w:rsid w:val="001E1260"/>
    <w:rsid w:val="001E3627"/>
    <w:rsid w:val="001E65E9"/>
    <w:rsid w:val="001E6956"/>
    <w:rsid w:val="001F29C6"/>
    <w:rsid w:val="001F2DF8"/>
    <w:rsid w:val="001F3E77"/>
    <w:rsid w:val="001F4C07"/>
    <w:rsid w:val="001F7924"/>
    <w:rsid w:val="00203953"/>
    <w:rsid w:val="00211241"/>
    <w:rsid w:val="0021403C"/>
    <w:rsid w:val="00215531"/>
    <w:rsid w:val="00217672"/>
    <w:rsid w:val="00232F06"/>
    <w:rsid w:val="00236E2C"/>
    <w:rsid w:val="00237315"/>
    <w:rsid w:val="00237637"/>
    <w:rsid w:val="0024117A"/>
    <w:rsid w:val="00242BA9"/>
    <w:rsid w:val="00250670"/>
    <w:rsid w:val="00251FB8"/>
    <w:rsid w:val="00255591"/>
    <w:rsid w:val="00257373"/>
    <w:rsid w:val="00261AEC"/>
    <w:rsid w:val="00262842"/>
    <w:rsid w:val="00262AF3"/>
    <w:rsid w:val="0026334D"/>
    <w:rsid w:val="00266C92"/>
    <w:rsid w:val="00267EFD"/>
    <w:rsid w:val="00270A84"/>
    <w:rsid w:val="00270CCD"/>
    <w:rsid w:val="00271294"/>
    <w:rsid w:val="00271BAE"/>
    <w:rsid w:val="00275938"/>
    <w:rsid w:val="002800EF"/>
    <w:rsid w:val="00280105"/>
    <w:rsid w:val="002832EF"/>
    <w:rsid w:val="00285569"/>
    <w:rsid w:val="00285BF1"/>
    <w:rsid w:val="00290FDC"/>
    <w:rsid w:val="00291D93"/>
    <w:rsid w:val="00292B36"/>
    <w:rsid w:val="002950A2"/>
    <w:rsid w:val="002954F3"/>
    <w:rsid w:val="00295C15"/>
    <w:rsid w:val="0029621C"/>
    <w:rsid w:val="002971FF"/>
    <w:rsid w:val="0029783F"/>
    <w:rsid w:val="002A0D5D"/>
    <w:rsid w:val="002A1B91"/>
    <w:rsid w:val="002A2C80"/>
    <w:rsid w:val="002A4611"/>
    <w:rsid w:val="002A7DA0"/>
    <w:rsid w:val="002B449E"/>
    <w:rsid w:val="002B4F6C"/>
    <w:rsid w:val="002B5344"/>
    <w:rsid w:val="002C009B"/>
    <w:rsid w:val="002C3C70"/>
    <w:rsid w:val="002C47F1"/>
    <w:rsid w:val="002C77C8"/>
    <w:rsid w:val="002D0982"/>
    <w:rsid w:val="002D1886"/>
    <w:rsid w:val="002D4D36"/>
    <w:rsid w:val="002E11E1"/>
    <w:rsid w:val="002E353B"/>
    <w:rsid w:val="002E67D0"/>
    <w:rsid w:val="002F26EF"/>
    <w:rsid w:val="002F27BB"/>
    <w:rsid w:val="002F3CDA"/>
    <w:rsid w:val="002F5F7F"/>
    <w:rsid w:val="00304A12"/>
    <w:rsid w:val="0030553D"/>
    <w:rsid w:val="00305E38"/>
    <w:rsid w:val="003072F3"/>
    <w:rsid w:val="00310C96"/>
    <w:rsid w:val="00312826"/>
    <w:rsid w:val="00313C49"/>
    <w:rsid w:val="00315664"/>
    <w:rsid w:val="003160F0"/>
    <w:rsid w:val="00316169"/>
    <w:rsid w:val="0031632E"/>
    <w:rsid w:val="00316345"/>
    <w:rsid w:val="00316B2B"/>
    <w:rsid w:val="00316C10"/>
    <w:rsid w:val="00317D31"/>
    <w:rsid w:val="003202FC"/>
    <w:rsid w:val="00321335"/>
    <w:rsid w:val="00321EDC"/>
    <w:rsid w:val="00325035"/>
    <w:rsid w:val="003264F6"/>
    <w:rsid w:val="00330061"/>
    <w:rsid w:val="00335902"/>
    <w:rsid w:val="003370DC"/>
    <w:rsid w:val="0034055B"/>
    <w:rsid w:val="003405FE"/>
    <w:rsid w:val="003438D8"/>
    <w:rsid w:val="00343F02"/>
    <w:rsid w:val="00345273"/>
    <w:rsid w:val="00345FA2"/>
    <w:rsid w:val="00347680"/>
    <w:rsid w:val="00347AD0"/>
    <w:rsid w:val="00352A93"/>
    <w:rsid w:val="00356C20"/>
    <w:rsid w:val="003577EF"/>
    <w:rsid w:val="0036164C"/>
    <w:rsid w:val="003651E3"/>
    <w:rsid w:val="0036725B"/>
    <w:rsid w:val="00370A6C"/>
    <w:rsid w:val="00370EB8"/>
    <w:rsid w:val="00371AE5"/>
    <w:rsid w:val="00373725"/>
    <w:rsid w:val="00375906"/>
    <w:rsid w:val="00375E7E"/>
    <w:rsid w:val="00376968"/>
    <w:rsid w:val="003813E0"/>
    <w:rsid w:val="00382F97"/>
    <w:rsid w:val="0038451E"/>
    <w:rsid w:val="00386543"/>
    <w:rsid w:val="00386BBB"/>
    <w:rsid w:val="0038745F"/>
    <w:rsid w:val="003944FF"/>
    <w:rsid w:val="003A27DD"/>
    <w:rsid w:val="003A46AF"/>
    <w:rsid w:val="003A481E"/>
    <w:rsid w:val="003A792C"/>
    <w:rsid w:val="003B1CAB"/>
    <w:rsid w:val="003B30C4"/>
    <w:rsid w:val="003C4405"/>
    <w:rsid w:val="003C4B0D"/>
    <w:rsid w:val="003C5A62"/>
    <w:rsid w:val="003D1BA0"/>
    <w:rsid w:val="003D33A1"/>
    <w:rsid w:val="003D4F75"/>
    <w:rsid w:val="003D695B"/>
    <w:rsid w:val="003D6B8C"/>
    <w:rsid w:val="003E0893"/>
    <w:rsid w:val="003E2842"/>
    <w:rsid w:val="003E59D4"/>
    <w:rsid w:val="003E5D4C"/>
    <w:rsid w:val="003E7A7C"/>
    <w:rsid w:val="003F46E1"/>
    <w:rsid w:val="003F521F"/>
    <w:rsid w:val="004017A1"/>
    <w:rsid w:val="0040283E"/>
    <w:rsid w:val="0040767E"/>
    <w:rsid w:val="004165F5"/>
    <w:rsid w:val="0041682B"/>
    <w:rsid w:val="004209FD"/>
    <w:rsid w:val="004224E2"/>
    <w:rsid w:val="00422FDB"/>
    <w:rsid w:val="00425096"/>
    <w:rsid w:val="0042790C"/>
    <w:rsid w:val="004305CE"/>
    <w:rsid w:val="00431394"/>
    <w:rsid w:val="00437269"/>
    <w:rsid w:val="00437AB1"/>
    <w:rsid w:val="00441868"/>
    <w:rsid w:val="00442433"/>
    <w:rsid w:val="00442D84"/>
    <w:rsid w:val="0044381D"/>
    <w:rsid w:val="004438D3"/>
    <w:rsid w:val="00444BEE"/>
    <w:rsid w:val="00445877"/>
    <w:rsid w:val="00447A61"/>
    <w:rsid w:val="00453C2D"/>
    <w:rsid w:val="00454035"/>
    <w:rsid w:val="004567A6"/>
    <w:rsid w:val="00456C90"/>
    <w:rsid w:val="004633BA"/>
    <w:rsid w:val="00464E65"/>
    <w:rsid w:val="004670F1"/>
    <w:rsid w:val="00471FA4"/>
    <w:rsid w:val="0047305F"/>
    <w:rsid w:val="00477C05"/>
    <w:rsid w:val="00481110"/>
    <w:rsid w:val="004832A8"/>
    <w:rsid w:val="00484FC4"/>
    <w:rsid w:val="00490803"/>
    <w:rsid w:val="004910B2"/>
    <w:rsid w:val="0049144E"/>
    <w:rsid w:val="00491F57"/>
    <w:rsid w:val="00493A10"/>
    <w:rsid w:val="00497821"/>
    <w:rsid w:val="004A070E"/>
    <w:rsid w:val="004A2B7B"/>
    <w:rsid w:val="004A377A"/>
    <w:rsid w:val="004A459C"/>
    <w:rsid w:val="004A4968"/>
    <w:rsid w:val="004A4B7A"/>
    <w:rsid w:val="004A7B95"/>
    <w:rsid w:val="004B1EF0"/>
    <w:rsid w:val="004B30E2"/>
    <w:rsid w:val="004B3472"/>
    <w:rsid w:val="004B59D7"/>
    <w:rsid w:val="004B5EE1"/>
    <w:rsid w:val="004B6D05"/>
    <w:rsid w:val="004C0F62"/>
    <w:rsid w:val="004C131E"/>
    <w:rsid w:val="004C1834"/>
    <w:rsid w:val="004C2241"/>
    <w:rsid w:val="004C571E"/>
    <w:rsid w:val="004C5996"/>
    <w:rsid w:val="004D02CB"/>
    <w:rsid w:val="004D1064"/>
    <w:rsid w:val="004D21BF"/>
    <w:rsid w:val="004D2325"/>
    <w:rsid w:val="004D4920"/>
    <w:rsid w:val="004D4B0A"/>
    <w:rsid w:val="004D4E2A"/>
    <w:rsid w:val="004D6746"/>
    <w:rsid w:val="004D6E92"/>
    <w:rsid w:val="004E0F06"/>
    <w:rsid w:val="004E45E3"/>
    <w:rsid w:val="004E46A2"/>
    <w:rsid w:val="004E7976"/>
    <w:rsid w:val="004E7E53"/>
    <w:rsid w:val="004F10BD"/>
    <w:rsid w:val="004F1C26"/>
    <w:rsid w:val="004F3CBD"/>
    <w:rsid w:val="00501FB2"/>
    <w:rsid w:val="00503372"/>
    <w:rsid w:val="00503C05"/>
    <w:rsid w:val="00505AAA"/>
    <w:rsid w:val="00507C57"/>
    <w:rsid w:val="00511E74"/>
    <w:rsid w:val="0051327C"/>
    <w:rsid w:val="005137C2"/>
    <w:rsid w:val="005160AA"/>
    <w:rsid w:val="005234F4"/>
    <w:rsid w:val="00525011"/>
    <w:rsid w:val="005279E1"/>
    <w:rsid w:val="00530996"/>
    <w:rsid w:val="0053341E"/>
    <w:rsid w:val="00536BD0"/>
    <w:rsid w:val="00536F55"/>
    <w:rsid w:val="00540B8E"/>
    <w:rsid w:val="0054682D"/>
    <w:rsid w:val="00550899"/>
    <w:rsid w:val="00550BF7"/>
    <w:rsid w:val="005566B1"/>
    <w:rsid w:val="00556860"/>
    <w:rsid w:val="00557D68"/>
    <w:rsid w:val="005608C4"/>
    <w:rsid w:val="00566462"/>
    <w:rsid w:val="0057181A"/>
    <w:rsid w:val="00573BAB"/>
    <w:rsid w:val="00576435"/>
    <w:rsid w:val="00577791"/>
    <w:rsid w:val="0058387A"/>
    <w:rsid w:val="005910CE"/>
    <w:rsid w:val="00592DE9"/>
    <w:rsid w:val="00593AE2"/>
    <w:rsid w:val="0059594D"/>
    <w:rsid w:val="00597255"/>
    <w:rsid w:val="005A6474"/>
    <w:rsid w:val="005B02C9"/>
    <w:rsid w:val="005B3B6F"/>
    <w:rsid w:val="005B3CB4"/>
    <w:rsid w:val="005B532E"/>
    <w:rsid w:val="005C3413"/>
    <w:rsid w:val="005C7B25"/>
    <w:rsid w:val="005C7ECD"/>
    <w:rsid w:val="005D05E4"/>
    <w:rsid w:val="005D0D32"/>
    <w:rsid w:val="005D318C"/>
    <w:rsid w:val="005D32F1"/>
    <w:rsid w:val="005D532D"/>
    <w:rsid w:val="005D589C"/>
    <w:rsid w:val="005D7919"/>
    <w:rsid w:val="005E092A"/>
    <w:rsid w:val="005E17CF"/>
    <w:rsid w:val="005E7518"/>
    <w:rsid w:val="005F00F9"/>
    <w:rsid w:val="005F1D0D"/>
    <w:rsid w:val="005F2861"/>
    <w:rsid w:val="005F5F32"/>
    <w:rsid w:val="005F781D"/>
    <w:rsid w:val="00600D13"/>
    <w:rsid w:val="0060382C"/>
    <w:rsid w:val="006133DE"/>
    <w:rsid w:val="0061617D"/>
    <w:rsid w:val="00620650"/>
    <w:rsid w:val="00622C3B"/>
    <w:rsid w:val="00622E70"/>
    <w:rsid w:val="00624E0A"/>
    <w:rsid w:val="00626EB0"/>
    <w:rsid w:val="006278DB"/>
    <w:rsid w:val="00632CEE"/>
    <w:rsid w:val="00633324"/>
    <w:rsid w:val="006359B6"/>
    <w:rsid w:val="0063688F"/>
    <w:rsid w:val="00636FC1"/>
    <w:rsid w:val="006375B8"/>
    <w:rsid w:val="00641B43"/>
    <w:rsid w:val="006449BC"/>
    <w:rsid w:val="00644C18"/>
    <w:rsid w:val="00645B84"/>
    <w:rsid w:val="0065191E"/>
    <w:rsid w:val="00653585"/>
    <w:rsid w:val="00654400"/>
    <w:rsid w:val="00654CDB"/>
    <w:rsid w:val="0065699C"/>
    <w:rsid w:val="006706A4"/>
    <w:rsid w:val="006756B5"/>
    <w:rsid w:val="006756BC"/>
    <w:rsid w:val="00676513"/>
    <w:rsid w:val="00684831"/>
    <w:rsid w:val="00686006"/>
    <w:rsid w:val="00686C76"/>
    <w:rsid w:val="00694568"/>
    <w:rsid w:val="00695057"/>
    <w:rsid w:val="00696828"/>
    <w:rsid w:val="006A27F8"/>
    <w:rsid w:val="006A3093"/>
    <w:rsid w:val="006A3282"/>
    <w:rsid w:val="006A68B1"/>
    <w:rsid w:val="006A705E"/>
    <w:rsid w:val="006B1634"/>
    <w:rsid w:val="006B3A6C"/>
    <w:rsid w:val="006B4F94"/>
    <w:rsid w:val="006C23E4"/>
    <w:rsid w:val="006C3A20"/>
    <w:rsid w:val="006C529A"/>
    <w:rsid w:val="006C6502"/>
    <w:rsid w:val="006D665F"/>
    <w:rsid w:val="006E05CE"/>
    <w:rsid w:val="006E1105"/>
    <w:rsid w:val="006E1D87"/>
    <w:rsid w:val="006E3A0C"/>
    <w:rsid w:val="006E4891"/>
    <w:rsid w:val="006E61B6"/>
    <w:rsid w:val="006E7194"/>
    <w:rsid w:val="006E7DCE"/>
    <w:rsid w:val="006F04D7"/>
    <w:rsid w:val="006F237A"/>
    <w:rsid w:val="006F5C02"/>
    <w:rsid w:val="006F6DC9"/>
    <w:rsid w:val="006F723B"/>
    <w:rsid w:val="00701C7E"/>
    <w:rsid w:val="00701C86"/>
    <w:rsid w:val="00710A3F"/>
    <w:rsid w:val="00710CA9"/>
    <w:rsid w:val="007123A1"/>
    <w:rsid w:val="0071791F"/>
    <w:rsid w:val="0072193B"/>
    <w:rsid w:val="00722B22"/>
    <w:rsid w:val="00723548"/>
    <w:rsid w:val="00725B73"/>
    <w:rsid w:val="00725BC0"/>
    <w:rsid w:val="007269AE"/>
    <w:rsid w:val="00727954"/>
    <w:rsid w:val="00730C62"/>
    <w:rsid w:val="00732439"/>
    <w:rsid w:val="00733727"/>
    <w:rsid w:val="00733F7F"/>
    <w:rsid w:val="00734DFF"/>
    <w:rsid w:val="00737304"/>
    <w:rsid w:val="00741646"/>
    <w:rsid w:val="00741A81"/>
    <w:rsid w:val="00745FAE"/>
    <w:rsid w:val="00756CEE"/>
    <w:rsid w:val="007579B1"/>
    <w:rsid w:val="00762A5C"/>
    <w:rsid w:val="00762BAC"/>
    <w:rsid w:val="00765ACB"/>
    <w:rsid w:val="0077019A"/>
    <w:rsid w:val="00774583"/>
    <w:rsid w:val="007746D2"/>
    <w:rsid w:val="00777DAA"/>
    <w:rsid w:val="00780DA1"/>
    <w:rsid w:val="00781CEB"/>
    <w:rsid w:val="00783CB3"/>
    <w:rsid w:val="00795112"/>
    <w:rsid w:val="00796637"/>
    <w:rsid w:val="007978D1"/>
    <w:rsid w:val="007A3865"/>
    <w:rsid w:val="007A5BC2"/>
    <w:rsid w:val="007A7046"/>
    <w:rsid w:val="007A7191"/>
    <w:rsid w:val="007B176A"/>
    <w:rsid w:val="007B2C01"/>
    <w:rsid w:val="007B4EC9"/>
    <w:rsid w:val="007C0D7E"/>
    <w:rsid w:val="007C2416"/>
    <w:rsid w:val="007C2573"/>
    <w:rsid w:val="007C31BE"/>
    <w:rsid w:val="007C393C"/>
    <w:rsid w:val="007C46AC"/>
    <w:rsid w:val="007C5E5E"/>
    <w:rsid w:val="007E1FCB"/>
    <w:rsid w:val="007E268C"/>
    <w:rsid w:val="007E4B40"/>
    <w:rsid w:val="007E6A7B"/>
    <w:rsid w:val="007E76BB"/>
    <w:rsid w:val="007E7F12"/>
    <w:rsid w:val="007F0545"/>
    <w:rsid w:val="007F17AB"/>
    <w:rsid w:val="007F17C2"/>
    <w:rsid w:val="007F323A"/>
    <w:rsid w:val="007F43BB"/>
    <w:rsid w:val="007F48E5"/>
    <w:rsid w:val="0080064F"/>
    <w:rsid w:val="00802DF8"/>
    <w:rsid w:val="0080374B"/>
    <w:rsid w:val="00804A12"/>
    <w:rsid w:val="00807174"/>
    <w:rsid w:val="008143D1"/>
    <w:rsid w:val="00817643"/>
    <w:rsid w:val="008203B9"/>
    <w:rsid w:val="00820886"/>
    <w:rsid w:val="008233BD"/>
    <w:rsid w:val="00826D68"/>
    <w:rsid w:val="00832D4D"/>
    <w:rsid w:val="008369E7"/>
    <w:rsid w:val="00846D7D"/>
    <w:rsid w:val="00846E85"/>
    <w:rsid w:val="00847980"/>
    <w:rsid w:val="00854E32"/>
    <w:rsid w:val="00855A58"/>
    <w:rsid w:val="00857D5D"/>
    <w:rsid w:val="008618C0"/>
    <w:rsid w:val="00864318"/>
    <w:rsid w:val="00864BE2"/>
    <w:rsid w:val="00872894"/>
    <w:rsid w:val="00873181"/>
    <w:rsid w:val="008770D0"/>
    <w:rsid w:val="008817C2"/>
    <w:rsid w:val="00882217"/>
    <w:rsid w:val="00882B9D"/>
    <w:rsid w:val="00884725"/>
    <w:rsid w:val="00885CA7"/>
    <w:rsid w:val="00886B9D"/>
    <w:rsid w:val="00894654"/>
    <w:rsid w:val="0089721A"/>
    <w:rsid w:val="00897879"/>
    <w:rsid w:val="008A15E0"/>
    <w:rsid w:val="008A3A9D"/>
    <w:rsid w:val="008A5FB3"/>
    <w:rsid w:val="008A7682"/>
    <w:rsid w:val="008B1A58"/>
    <w:rsid w:val="008B357D"/>
    <w:rsid w:val="008B517D"/>
    <w:rsid w:val="008C29D9"/>
    <w:rsid w:val="008C2FE7"/>
    <w:rsid w:val="008C3359"/>
    <w:rsid w:val="008D08A4"/>
    <w:rsid w:val="008D1315"/>
    <w:rsid w:val="008D19BA"/>
    <w:rsid w:val="008D3024"/>
    <w:rsid w:val="008D3041"/>
    <w:rsid w:val="008D4BEC"/>
    <w:rsid w:val="008D683B"/>
    <w:rsid w:val="008E2933"/>
    <w:rsid w:val="008F04CD"/>
    <w:rsid w:val="008F43F7"/>
    <w:rsid w:val="009017A6"/>
    <w:rsid w:val="00903653"/>
    <w:rsid w:val="00910314"/>
    <w:rsid w:val="00913DBE"/>
    <w:rsid w:val="009176A0"/>
    <w:rsid w:val="00923625"/>
    <w:rsid w:val="0093251B"/>
    <w:rsid w:val="0093355C"/>
    <w:rsid w:val="0093671A"/>
    <w:rsid w:val="00936C1D"/>
    <w:rsid w:val="00936EA7"/>
    <w:rsid w:val="00937D34"/>
    <w:rsid w:val="00937D95"/>
    <w:rsid w:val="009448D0"/>
    <w:rsid w:val="00945C90"/>
    <w:rsid w:val="0095345D"/>
    <w:rsid w:val="009567C8"/>
    <w:rsid w:val="009570EE"/>
    <w:rsid w:val="009606A4"/>
    <w:rsid w:val="009608A9"/>
    <w:rsid w:val="0096141F"/>
    <w:rsid w:val="00962E14"/>
    <w:rsid w:val="00963D1A"/>
    <w:rsid w:val="00964277"/>
    <w:rsid w:val="00965B57"/>
    <w:rsid w:val="00965C09"/>
    <w:rsid w:val="0097017C"/>
    <w:rsid w:val="00971A2F"/>
    <w:rsid w:val="00971AEF"/>
    <w:rsid w:val="00974EA0"/>
    <w:rsid w:val="00977887"/>
    <w:rsid w:val="0098259A"/>
    <w:rsid w:val="009829E4"/>
    <w:rsid w:val="009839B8"/>
    <w:rsid w:val="00983A92"/>
    <w:rsid w:val="00983ADE"/>
    <w:rsid w:val="00984578"/>
    <w:rsid w:val="00987779"/>
    <w:rsid w:val="00990452"/>
    <w:rsid w:val="0099237E"/>
    <w:rsid w:val="00997418"/>
    <w:rsid w:val="009A4044"/>
    <w:rsid w:val="009A7676"/>
    <w:rsid w:val="009B0E48"/>
    <w:rsid w:val="009B125B"/>
    <w:rsid w:val="009B15A2"/>
    <w:rsid w:val="009B25D5"/>
    <w:rsid w:val="009B3C9F"/>
    <w:rsid w:val="009B4C27"/>
    <w:rsid w:val="009B65AA"/>
    <w:rsid w:val="009C37F8"/>
    <w:rsid w:val="009C4896"/>
    <w:rsid w:val="009C5B0B"/>
    <w:rsid w:val="009C7FA6"/>
    <w:rsid w:val="009D0700"/>
    <w:rsid w:val="009D5F6B"/>
    <w:rsid w:val="009D74DA"/>
    <w:rsid w:val="009E40F9"/>
    <w:rsid w:val="009E4BAA"/>
    <w:rsid w:val="009E5AC3"/>
    <w:rsid w:val="009F091F"/>
    <w:rsid w:val="009F4B67"/>
    <w:rsid w:val="00A0532A"/>
    <w:rsid w:val="00A06D26"/>
    <w:rsid w:val="00A10330"/>
    <w:rsid w:val="00A11F52"/>
    <w:rsid w:val="00A12248"/>
    <w:rsid w:val="00A1755D"/>
    <w:rsid w:val="00A21ECC"/>
    <w:rsid w:val="00A2214F"/>
    <w:rsid w:val="00A239EF"/>
    <w:rsid w:val="00A30435"/>
    <w:rsid w:val="00A32037"/>
    <w:rsid w:val="00A33111"/>
    <w:rsid w:val="00A35FD2"/>
    <w:rsid w:val="00A373F6"/>
    <w:rsid w:val="00A436CD"/>
    <w:rsid w:val="00A43A96"/>
    <w:rsid w:val="00A466C1"/>
    <w:rsid w:val="00A50610"/>
    <w:rsid w:val="00A55119"/>
    <w:rsid w:val="00A55F7A"/>
    <w:rsid w:val="00A611FE"/>
    <w:rsid w:val="00A61C81"/>
    <w:rsid w:val="00A63E74"/>
    <w:rsid w:val="00A655AC"/>
    <w:rsid w:val="00A6575C"/>
    <w:rsid w:val="00A71426"/>
    <w:rsid w:val="00A834BE"/>
    <w:rsid w:val="00A84020"/>
    <w:rsid w:val="00A8488A"/>
    <w:rsid w:val="00A861FC"/>
    <w:rsid w:val="00A9136E"/>
    <w:rsid w:val="00A9429F"/>
    <w:rsid w:val="00A953F0"/>
    <w:rsid w:val="00A9748A"/>
    <w:rsid w:val="00A974F4"/>
    <w:rsid w:val="00AA0626"/>
    <w:rsid w:val="00AA6007"/>
    <w:rsid w:val="00AB2540"/>
    <w:rsid w:val="00AB3249"/>
    <w:rsid w:val="00AB3F03"/>
    <w:rsid w:val="00AB7727"/>
    <w:rsid w:val="00AB7D5D"/>
    <w:rsid w:val="00AB7E45"/>
    <w:rsid w:val="00AC0140"/>
    <w:rsid w:val="00AC3E54"/>
    <w:rsid w:val="00AC55A7"/>
    <w:rsid w:val="00AC665A"/>
    <w:rsid w:val="00AC7115"/>
    <w:rsid w:val="00AD2519"/>
    <w:rsid w:val="00AD3933"/>
    <w:rsid w:val="00AE7512"/>
    <w:rsid w:val="00AF5C26"/>
    <w:rsid w:val="00AF6EE1"/>
    <w:rsid w:val="00AF75E8"/>
    <w:rsid w:val="00B018F8"/>
    <w:rsid w:val="00B01C66"/>
    <w:rsid w:val="00B04219"/>
    <w:rsid w:val="00B04547"/>
    <w:rsid w:val="00B06097"/>
    <w:rsid w:val="00B060DB"/>
    <w:rsid w:val="00B064B6"/>
    <w:rsid w:val="00B06B3F"/>
    <w:rsid w:val="00B07FAC"/>
    <w:rsid w:val="00B1192C"/>
    <w:rsid w:val="00B122B5"/>
    <w:rsid w:val="00B124ED"/>
    <w:rsid w:val="00B15FB8"/>
    <w:rsid w:val="00B21AA3"/>
    <w:rsid w:val="00B22F76"/>
    <w:rsid w:val="00B23BF0"/>
    <w:rsid w:val="00B23F76"/>
    <w:rsid w:val="00B322C2"/>
    <w:rsid w:val="00B32A46"/>
    <w:rsid w:val="00B335B7"/>
    <w:rsid w:val="00B356DA"/>
    <w:rsid w:val="00B36D6E"/>
    <w:rsid w:val="00B40E57"/>
    <w:rsid w:val="00B46896"/>
    <w:rsid w:val="00B4793C"/>
    <w:rsid w:val="00B51350"/>
    <w:rsid w:val="00B517BA"/>
    <w:rsid w:val="00B55F55"/>
    <w:rsid w:val="00B60DD7"/>
    <w:rsid w:val="00B617B2"/>
    <w:rsid w:val="00B637FC"/>
    <w:rsid w:val="00B7199C"/>
    <w:rsid w:val="00B72736"/>
    <w:rsid w:val="00B7534C"/>
    <w:rsid w:val="00B7570A"/>
    <w:rsid w:val="00B77597"/>
    <w:rsid w:val="00B8093C"/>
    <w:rsid w:val="00B90047"/>
    <w:rsid w:val="00B93C70"/>
    <w:rsid w:val="00B9516C"/>
    <w:rsid w:val="00B9672C"/>
    <w:rsid w:val="00BA03FC"/>
    <w:rsid w:val="00BA0971"/>
    <w:rsid w:val="00BA3120"/>
    <w:rsid w:val="00BA40B9"/>
    <w:rsid w:val="00BA7EDD"/>
    <w:rsid w:val="00BB2165"/>
    <w:rsid w:val="00BB2721"/>
    <w:rsid w:val="00BB326A"/>
    <w:rsid w:val="00BB348B"/>
    <w:rsid w:val="00BB6593"/>
    <w:rsid w:val="00BC18EE"/>
    <w:rsid w:val="00BC2851"/>
    <w:rsid w:val="00BC29B0"/>
    <w:rsid w:val="00BC4DB8"/>
    <w:rsid w:val="00BC61D9"/>
    <w:rsid w:val="00BD121E"/>
    <w:rsid w:val="00BD1D89"/>
    <w:rsid w:val="00BD2705"/>
    <w:rsid w:val="00BD62AE"/>
    <w:rsid w:val="00BE1482"/>
    <w:rsid w:val="00BE160F"/>
    <w:rsid w:val="00BE4B2C"/>
    <w:rsid w:val="00BE62FA"/>
    <w:rsid w:val="00BE6469"/>
    <w:rsid w:val="00BF0103"/>
    <w:rsid w:val="00BF1712"/>
    <w:rsid w:val="00BF401F"/>
    <w:rsid w:val="00BF6F06"/>
    <w:rsid w:val="00C018F5"/>
    <w:rsid w:val="00C02285"/>
    <w:rsid w:val="00C1218E"/>
    <w:rsid w:val="00C129C1"/>
    <w:rsid w:val="00C1419D"/>
    <w:rsid w:val="00C14C71"/>
    <w:rsid w:val="00C14EB9"/>
    <w:rsid w:val="00C23083"/>
    <w:rsid w:val="00C267A6"/>
    <w:rsid w:val="00C2714F"/>
    <w:rsid w:val="00C32782"/>
    <w:rsid w:val="00C32CBE"/>
    <w:rsid w:val="00C36CB4"/>
    <w:rsid w:val="00C37003"/>
    <w:rsid w:val="00C373CD"/>
    <w:rsid w:val="00C409C0"/>
    <w:rsid w:val="00C42A9A"/>
    <w:rsid w:val="00C4326B"/>
    <w:rsid w:val="00C4595D"/>
    <w:rsid w:val="00C45F8A"/>
    <w:rsid w:val="00C56941"/>
    <w:rsid w:val="00C65D61"/>
    <w:rsid w:val="00C6645E"/>
    <w:rsid w:val="00C70364"/>
    <w:rsid w:val="00C72848"/>
    <w:rsid w:val="00C82D5C"/>
    <w:rsid w:val="00C84BA1"/>
    <w:rsid w:val="00C96CAB"/>
    <w:rsid w:val="00CA20B6"/>
    <w:rsid w:val="00CA6A24"/>
    <w:rsid w:val="00CB4015"/>
    <w:rsid w:val="00CB7599"/>
    <w:rsid w:val="00CC15EA"/>
    <w:rsid w:val="00CC167E"/>
    <w:rsid w:val="00CC18BC"/>
    <w:rsid w:val="00CD4556"/>
    <w:rsid w:val="00CD7CB7"/>
    <w:rsid w:val="00CE00D7"/>
    <w:rsid w:val="00CE0176"/>
    <w:rsid w:val="00CE055F"/>
    <w:rsid w:val="00CE545C"/>
    <w:rsid w:val="00CE5668"/>
    <w:rsid w:val="00CE637F"/>
    <w:rsid w:val="00CF3FBB"/>
    <w:rsid w:val="00CF4223"/>
    <w:rsid w:val="00CF452C"/>
    <w:rsid w:val="00D003D6"/>
    <w:rsid w:val="00D1149A"/>
    <w:rsid w:val="00D128F9"/>
    <w:rsid w:val="00D16569"/>
    <w:rsid w:val="00D2590C"/>
    <w:rsid w:val="00D26AC0"/>
    <w:rsid w:val="00D26F29"/>
    <w:rsid w:val="00D35079"/>
    <w:rsid w:val="00D419F8"/>
    <w:rsid w:val="00D424BB"/>
    <w:rsid w:val="00D435CE"/>
    <w:rsid w:val="00D4644D"/>
    <w:rsid w:val="00D51505"/>
    <w:rsid w:val="00D51A32"/>
    <w:rsid w:val="00D53281"/>
    <w:rsid w:val="00D539C7"/>
    <w:rsid w:val="00D56CD1"/>
    <w:rsid w:val="00D60DCE"/>
    <w:rsid w:val="00D6250F"/>
    <w:rsid w:val="00D6748C"/>
    <w:rsid w:val="00D73759"/>
    <w:rsid w:val="00D746A8"/>
    <w:rsid w:val="00D84088"/>
    <w:rsid w:val="00D84E40"/>
    <w:rsid w:val="00D8693D"/>
    <w:rsid w:val="00D8784E"/>
    <w:rsid w:val="00D9433B"/>
    <w:rsid w:val="00D97C9A"/>
    <w:rsid w:val="00DA045D"/>
    <w:rsid w:val="00DA14DB"/>
    <w:rsid w:val="00DA3074"/>
    <w:rsid w:val="00DA367A"/>
    <w:rsid w:val="00DA36A8"/>
    <w:rsid w:val="00DA3A09"/>
    <w:rsid w:val="00DA6786"/>
    <w:rsid w:val="00DA6925"/>
    <w:rsid w:val="00DA75D1"/>
    <w:rsid w:val="00DB266E"/>
    <w:rsid w:val="00DB4D70"/>
    <w:rsid w:val="00DB69C4"/>
    <w:rsid w:val="00DB6C0D"/>
    <w:rsid w:val="00DC06C0"/>
    <w:rsid w:val="00DC44E6"/>
    <w:rsid w:val="00DC4DCC"/>
    <w:rsid w:val="00DC63A4"/>
    <w:rsid w:val="00DC6DB7"/>
    <w:rsid w:val="00DC7D71"/>
    <w:rsid w:val="00DD1FC8"/>
    <w:rsid w:val="00DD3950"/>
    <w:rsid w:val="00DD3F72"/>
    <w:rsid w:val="00DD3FC5"/>
    <w:rsid w:val="00DD4E35"/>
    <w:rsid w:val="00DE0732"/>
    <w:rsid w:val="00DE0A42"/>
    <w:rsid w:val="00DE1F17"/>
    <w:rsid w:val="00DE5CE8"/>
    <w:rsid w:val="00DE64FF"/>
    <w:rsid w:val="00DE719E"/>
    <w:rsid w:val="00DF1520"/>
    <w:rsid w:val="00DF33A4"/>
    <w:rsid w:val="00DF437B"/>
    <w:rsid w:val="00E004B9"/>
    <w:rsid w:val="00E00B3F"/>
    <w:rsid w:val="00E020E0"/>
    <w:rsid w:val="00E03D64"/>
    <w:rsid w:val="00E06B5C"/>
    <w:rsid w:val="00E0742D"/>
    <w:rsid w:val="00E075B6"/>
    <w:rsid w:val="00E11D80"/>
    <w:rsid w:val="00E12693"/>
    <w:rsid w:val="00E1359F"/>
    <w:rsid w:val="00E230E4"/>
    <w:rsid w:val="00E30286"/>
    <w:rsid w:val="00E34907"/>
    <w:rsid w:val="00E40312"/>
    <w:rsid w:val="00E42520"/>
    <w:rsid w:val="00E43850"/>
    <w:rsid w:val="00E50DBA"/>
    <w:rsid w:val="00E51277"/>
    <w:rsid w:val="00E515B9"/>
    <w:rsid w:val="00E51DE3"/>
    <w:rsid w:val="00E535DB"/>
    <w:rsid w:val="00E545EE"/>
    <w:rsid w:val="00E5600F"/>
    <w:rsid w:val="00E63CE7"/>
    <w:rsid w:val="00E65405"/>
    <w:rsid w:val="00E70AD2"/>
    <w:rsid w:val="00E71BB7"/>
    <w:rsid w:val="00E725A4"/>
    <w:rsid w:val="00E74A5D"/>
    <w:rsid w:val="00E81618"/>
    <w:rsid w:val="00E83853"/>
    <w:rsid w:val="00E84E6C"/>
    <w:rsid w:val="00E85BA5"/>
    <w:rsid w:val="00E91CBA"/>
    <w:rsid w:val="00E93006"/>
    <w:rsid w:val="00E93062"/>
    <w:rsid w:val="00E952F5"/>
    <w:rsid w:val="00E955CF"/>
    <w:rsid w:val="00E95A37"/>
    <w:rsid w:val="00E979F7"/>
    <w:rsid w:val="00EA19F6"/>
    <w:rsid w:val="00EA25F2"/>
    <w:rsid w:val="00EA3B86"/>
    <w:rsid w:val="00EB0032"/>
    <w:rsid w:val="00EB0FFA"/>
    <w:rsid w:val="00EB1F2B"/>
    <w:rsid w:val="00EB2290"/>
    <w:rsid w:val="00EB595B"/>
    <w:rsid w:val="00EC2703"/>
    <w:rsid w:val="00EC3E26"/>
    <w:rsid w:val="00ED0069"/>
    <w:rsid w:val="00ED0C5F"/>
    <w:rsid w:val="00ED10CE"/>
    <w:rsid w:val="00ED177F"/>
    <w:rsid w:val="00ED1E5A"/>
    <w:rsid w:val="00ED264E"/>
    <w:rsid w:val="00ED7D95"/>
    <w:rsid w:val="00EE1B7C"/>
    <w:rsid w:val="00EE20A6"/>
    <w:rsid w:val="00EE242F"/>
    <w:rsid w:val="00EE2D7F"/>
    <w:rsid w:val="00EE3AF3"/>
    <w:rsid w:val="00EE3B10"/>
    <w:rsid w:val="00EE3BAC"/>
    <w:rsid w:val="00EE5380"/>
    <w:rsid w:val="00EE6FE5"/>
    <w:rsid w:val="00EE7DB2"/>
    <w:rsid w:val="00EF200B"/>
    <w:rsid w:val="00EF2707"/>
    <w:rsid w:val="00F041B4"/>
    <w:rsid w:val="00F04424"/>
    <w:rsid w:val="00F0741B"/>
    <w:rsid w:val="00F11DF0"/>
    <w:rsid w:val="00F14A86"/>
    <w:rsid w:val="00F1733E"/>
    <w:rsid w:val="00F1792F"/>
    <w:rsid w:val="00F20B8B"/>
    <w:rsid w:val="00F2311E"/>
    <w:rsid w:val="00F24286"/>
    <w:rsid w:val="00F25B6E"/>
    <w:rsid w:val="00F306ED"/>
    <w:rsid w:val="00F3209C"/>
    <w:rsid w:val="00F33EC4"/>
    <w:rsid w:val="00F35335"/>
    <w:rsid w:val="00F37936"/>
    <w:rsid w:val="00F44F4A"/>
    <w:rsid w:val="00F4725C"/>
    <w:rsid w:val="00F47861"/>
    <w:rsid w:val="00F50D57"/>
    <w:rsid w:val="00F52620"/>
    <w:rsid w:val="00F548C9"/>
    <w:rsid w:val="00F55CC9"/>
    <w:rsid w:val="00F66206"/>
    <w:rsid w:val="00F75479"/>
    <w:rsid w:val="00F75C9F"/>
    <w:rsid w:val="00F76481"/>
    <w:rsid w:val="00F8113E"/>
    <w:rsid w:val="00F82D79"/>
    <w:rsid w:val="00F83021"/>
    <w:rsid w:val="00F85B83"/>
    <w:rsid w:val="00F86818"/>
    <w:rsid w:val="00F907DC"/>
    <w:rsid w:val="00F93425"/>
    <w:rsid w:val="00F93C6C"/>
    <w:rsid w:val="00F94329"/>
    <w:rsid w:val="00F9538C"/>
    <w:rsid w:val="00F97790"/>
    <w:rsid w:val="00FA1FCC"/>
    <w:rsid w:val="00FA6919"/>
    <w:rsid w:val="00FB15A0"/>
    <w:rsid w:val="00FB2B0A"/>
    <w:rsid w:val="00FB4454"/>
    <w:rsid w:val="00FB4A2F"/>
    <w:rsid w:val="00FB792F"/>
    <w:rsid w:val="00FC24BB"/>
    <w:rsid w:val="00FC6E74"/>
    <w:rsid w:val="00FC7EEE"/>
    <w:rsid w:val="00FD02AF"/>
    <w:rsid w:val="00FD035A"/>
    <w:rsid w:val="00FD05AC"/>
    <w:rsid w:val="00FD4D2C"/>
    <w:rsid w:val="00FD5110"/>
    <w:rsid w:val="00FE3BC6"/>
    <w:rsid w:val="00FE4A7E"/>
    <w:rsid w:val="00FE60EC"/>
    <w:rsid w:val="00FF0E1F"/>
    <w:rsid w:val="00FF2100"/>
    <w:rsid w:val="00FF24FC"/>
    <w:rsid w:val="00FF5226"/>
    <w:rsid w:val="00FF77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7512"/>
    <w:pPr>
      <w:widowControl w:val="0"/>
      <w:jc w:val="both"/>
    </w:pPr>
    <w:rPr>
      <w:kern w:val="2"/>
      <w:sz w:val="21"/>
    </w:rPr>
  </w:style>
  <w:style w:type="paragraph" w:styleId="1">
    <w:name w:val="heading 1"/>
    <w:basedOn w:val="a"/>
    <w:next w:val="a"/>
    <w:link w:val="1Char"/>
    <w:qFormat/>
    <w:rsid w:val="00AE7512"/>
    <w:pPr>
      <w:keepNext/>
      <w:numPr>
        <w:numId w:val="1"/>
      </w:numPr>
      <w:spacing w:beforeLines="50" w:afterLines="50"/>
      <w:jc w:val="left"/>
      <w:outlineLvl w:val="0"/>
    </w:pPr>
    <w:rPr>
      <w:b/>
      <w:sz w:val="32"/>
    </w:rPr>
  </w:style>
  <w:style w:type="paragraph" w:styleId="2">
    <w:name w:val="heading 2"/>
    <w:basedOn w:val="a"/>
    <w:next w:val="a"/>
    <w:link w:val="2Char"/>
    <w:qFormat/>
    <w:rsid w:val="00AE7512"/>
    <w:pPr>
      <w:keepNext/>
      <w:keepLines/>
      <w:numPr>
        <w:ilvl w:val="1"/>
        <w:numId w:val="1"/>
      </w:numPr>
      <w:spacing w:before="100" w:beforeAutospacing="1" w:after="100" w:afterAutospacing="1"/>
      <w:jc w:val="left"/>
      <w:outlineLvl w:val="1"/>
    </w:pPr>
    <w:rPr>
      <w:rFonts w:ascii="Arial" w:hAnsi="Arial"/>
      <w:b/>
      <w:sz w:val="28"/>
    </w:rPr>
  </w:style>
  <w:style w:type="paragraph" w:styleId="3">
    <w:name w:val="heading 3"/>
    <w:basedOn w:val="a"/>
    <w:next w:val="a"/>
    <w:link w:val="3Char"/>
    <w:qFormat/>
    <w:rsid w:val="00695057"/>
    <w:pPr>
      <w:keepNext/>
      <w:keepLines/>
      <w:numPr>
        <w:ilvl w:val="2"/>
        <w:numId w:val="1"/>
      </w:numPr>
      <w:spacing w:before="100" w:beforeAutospacing="1" w:after="100" w:afterAutospacing="1" w:line="360" w:lineRule="auto"/>
      <w:jc w:val="left"/>
      <w:outlineLvl w:val="2"/>
    </w:pPr>
    <w:rPr>
      <w:rFonts w:eastAsia="Times New Roman"/>
      <w:b/>
      <w:sz w:val="24"/>
    </w:rPr>
  </w:style>
  <w:style w:type="paragraph" w:styleId="4">
    <w:name w:val="heading 4"/>
    <w:basedOn w:val="a"/>
    <w:next w:val="a"/>
    <w:link w:val="4Char"/>
    <w:qFormat/>
    <w:rsid w:val="00EB2290"/>
    <w:pPr>
      <w:keepNext/>
      <w:numPr>
        <w:ilvl w:val="3"/>
        <w:numId w:val="1"/>
      </w:numPr>
      <w:spacing w:line="360" w:lineRule="auto"/>
      <w:jc w:val="left"/>
      <w:outlineLvl w:val="3"/>
    </w:pPr>
    <w:rPr>
      <w:i/>
      <w:sz w:val="24"/>
    </w:rPr>
  </w:style>
  <w:style w:type="paragraph" w:styleId="5">
    <w:name w:val="heading 5"/>
    <w:basedOn w:val="a"/>
    <w:next w:val="a"/>
    <w:link w:val="5Char"/>
    <w:qFormat/>
    <w:rsid w:val="00EB2290"/>
    <w:pPr>
      <w:keepNext/>
      <w:numPr>
        <w:ilvl w:val="4"/>
        <w:numId w:val="1"/>
      </w:numPr>
      <w:spacing w:line="360" w:lineRule="auto"/>
      <w:ind w:left="1009" w:hanging="1009"/>
      <w:outlineLvl w:val="4"/>
    </w:pPr>
    <w:rPr>
      <w:i/>
      <w:sz w:val="24"/>
    </w:rPr>
  </w:style>
  <w:style w:type="paragraph" w:styleId="6">
    <w:name w:val="heading 6"/>
    <w:basedOn w:val="a"/>
    <w:next w:val="a"/>
    <w:qFormat/>
    <w:rsid w:val="00AE7512"/>
    <w:pPr>
      <w:keepNext/>
      <w:numPr>
        <w:ilvl w:val="5"/>
        <w:numId w:val="1"/>
      </w:numPr>
      <w:tabs>
        <w:tab w:val="left" w:pos="1152"/>
      </w:tabs>
      <w:outlineLvl w:val="5"/>
    </w:pPr>
    <w:rPr>
      <w:i/>
      <w:sz w:val="22"/>
    </w:rPr>
  </w:style>
  <w:style w:type="paragraph" w:styleId="7">
    <w:name w:val="heading 7"/>
    <w:basedOn w:val="a"/>
    <w:next w:val="a"/>
    <w:qFormat/>
    <w:rsid w:val="00AE7512"/>
    <w:pPr>
      <w:keepNext/>
      <w:numPr>
        <w:ilvl w:val="6"/>
        <w:numId w:val="1"/>
      </w:numPr>
      <w:tabs>
        <w:tab w:val="left" w:pos="1296"/>
      </w:tabs>
      <w:outlineLvl w:val="6"/>
    </w:pPr>
    <w:rPr>
      <w:i/>
      <w:sz w:val="22"/>
    </w:rPr>
  </w:style>
  <w:style w:type="paragraph" w:styleId="8">
    <w:name w:val="heading 8"/>
    <w:basedOn w:val="a"/>
    <w:next w:val="a"/>
    <w:qFormat/>
    <w:rsid w:val="00AE7512"/>
    <w:pPr>
      <w:keepNext/>
      <w:numPr>
        <w:ilvl w:val="7"/>
        <w:numId w:val="1"/>
      </w:numPr>
      <w:tabs>
        <w:tab w:val="left" w:pos="1440"/>
      </w:tabs>
      <w:outlineLvl w:val="7"/>
    </w:pPr>
    <w:rPr>
      <w:i/>
    </w:rPr>
  </w:style>
  <w:style w:type="paragraph" w:styleId="9">
    <w:name w:val="heading 9"/>
    <w:basedOn w:val="a"/>
    <w:next w:val="a"/>
    <w:qFormat/>
    <w:rsid w:val="00AE7512"/>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已访问的超链接1"/>
    <w:rsid w:val="00AE7512"/>
    <w:rPr>
      <w:color w:val="800080"/>
      <w:u w:val="single"/>
    </w:rPr>
  </w:style>
  <w:style w:type="character" w:styleId="a3">
    <w:name w:val="page number"/>
    <w:basedOn w:val="a0"/>
    <w:rsid w:val="00AE7512"/>
  </w:style>
  <w:style w:type="character" w:customStyle="1" w:styleId="5Char">
    <w:name w:val="标题 5 Char"/>
    <w:link w:val="5"/>
    <w:rsid w:val="00EB2290"/>
    <w:rPr>
      <w:i/>
      <w:kern w:val="2"/>
      <w:sz w:val="24"/>
    </w:rPr>
  </w:style>
  <w:style w:type="character" w:customStyle="1" w:styleId="Char">
    <w:name w:val="批注主题 Char"/>
    <w:link w:val="a4"/>
    <w:rsid w:val="00AE7512"/>
    <w:rPr>
      <w:b/>
      <w:bCs/>
      <w:kern w:val="2"/>
      <w:sz w:val="21"/>
    </w:rPr>
  </w:style>
  <w:style w:type="character" w:styleId="a5">
    <w:name w:val="annotation reference"/>
    <w:rsid w:val="00AE7512"/>
    <w:rPr>
      <w:sz w:val="21"/>
      <w:szCs w:val="21"/>
    </w:rPr>
  </w:style>
  <w:style w:type="character" w:customStyle="1" w:styleId="4Char">
    <w:name w:val="标题 4 Char"/>
    <w:link w:val="4"/>
    <w:rsid w:val="00EB2290"/>
    <w:rPr>
      <w:i/>
      <w:kern w:val="2"/>
      <w:sz w:val="24"/>
    </w:rPr>
  </w:style>
  <w:style w:type="character" w:customStyle="1" w:styleId="3Char">
    <w:name w:val="标题 3 Char"/>
    <w:link w:val="3"/>
    <w:rsid w:val="00695057"/>
    <w:rPr>
      <w:rFonts w:eastAsia="Times New Roman"/>
      <w:b/>
      <w:kern w:val="2"/>
      <w:sz w:val="24"/>
    </w:rPr>
  </w:style>
  <w:style w:type="character" w:customStyle="1" w:styleId="Char0">
    <w:name w:val="页眉 Char"/>
    <w:link w:val="a6"/>
    <w:rsid w:val="00AE7512"/>
    <w:rPr>
      <w:rFonts w:eastAsia="宋体"/>
      <w:kern w:val="2"/>
      <w:sz w:val="18"/>
      <w:lang w:val="en-US" w:eastAsia="zh-CN"/>
    </w:rPr>
  </w:style>
  <w:style w:type="character" w:styleId="a7">
    <w:name w:val="Hyperlink"/>
    <w:uiPriority w:val="99"/>
    <w:rsid w:val="00AE7512"/>
    <w:rPr>
      <w:color w:val="0000FF"/>
      <w:u w:val="single"/>
    </w:rPr>
  </w:style>
  <w:style w:type="character" w:customStyle="1" w:styleId="Char1">
    <w:name w:val="批注文字 Char"/>
    <w:link w:val="a8"/>
    <w:rsid w:val="00AE7512"/>
    <w:rPr>
      <w:kern w:val="2"/>
      <w:sz w:val="21"/>
    </w:rPr>
  </w:style>
  <w:style w:type="paragraph" w:styleId="a4">
    <w:name w:val="annotation subject"/>
    <w:basedOn w:val="a8"/>
    <w:next w:val="a8"/>
    <w:link w:val="Char"/>
    <w:rsid w:val="00AE7512"/>
    <w:rPr>
      <w:b/>
      <w:bCs/>
    </w:rPr>
  </w:style>
  <w:style w:type="paragraph" w:styleId="a9">
    <w:name w:val="Title"/>
    <w:basedOn w:val="a"/>
    <w:qFormat/>
    <w:rsid w:val="00AE7512"/>
    <w:pPr>
      <w:spacing w:before="240" w:after="60"/>
      <w:jc w:val="center"/>
      <w:outlineLvl w:val="0"/>
    </w:pPr>
    <w:rPr>
      <w:rFonts w:ascii="Arial" w:hAnsi="Arial"/>
      <w:b/>
      <w:sz w:val="32"/>
    </w:rPr>
  </w:style>
  <w:style w:type="paragraph" w:customStyle="1" w:styleId="Char1CharCharChar">
    <w:name w:val="Char1 Char Char Char"/>
    <w:basedOn w:val="a"/>
    <w:rsid w:val="00AE7512"/>
    <w:rPr>
      <w:rFonts w:ascii="Tahoma" w:hAnsi="Tahoma"/>
      <w:sz w:val="24"/>
    </w:rPr>
  </w:style>
  <w:style w:type="paragraph" w:customStyle="1" w:styleId="Char1CharCharChar0">
    <w:name w:val="Char1 Char Char Char"/>
    <w:basedOn w:val="a"/>
    <w:rsid w:val="00AE7512"/>
  </w:style>
  <w:style w:type="paragraph" w:customStyle="1" w:styleId="p15">
    <w:name w:val="p15"/>
    <w:basedOn w:val="a"/>
    <w:rsid w:val="00AE7512"/>
    <w:pPr>
      <w:widowControl/>
      <w:jc w:val="left"/>
    </w:pPr>
    <w:rPr>
      <w:kern w:val="0"/>
      <w:szCs w:val="21"/>
    </w:rPr>
  </w:style>
  <w:style w:type="paragraph" w:customStyle="1" w:styleId="MMTopic3">
    <w:name w:val="MM Topic 3"/>
    <w:basedOn w:val="3"/>
    <w:rsid w:val="00AE7512"/>
    <w:pPr>
      <w:numPr>
        <w:numId w:val="2"/>
      </w:numPr>
      <w:tabs>
        <w:tab w:val="left" w:pos="720"/>
      </w:tabs>
      <w:spacing w:before="260" w:beforeAutospacing="0" w:after="260" w:afterAutospacing="0" w:line="413" w:lineRule="auto"/>
      <w:jc w:val="both"/>
    </w:pPr>
    <w:rPr>
      <w:rFonts w:ascii="Calibri" w:hAnsi="Calibri"/>
      <w:bCs/>
      <w:sz w:val="32"/>
      <w:szCs w:val="32"/>
    </w:rPr>
  </w:style>
  <w:style w:type="paragraph" w:styleId="20">
    <w:name w:val="Body Text Indent 2"/>
    <w:basedOn w:val="a"/>
    <w:rsid w:val="00AE7512"/>
    <w:pPr>
      <w:tabs>
        <w:tab w:val="left" w:pos="3346"/>
      </w:tabs>
      <w:ind w:firstLineChars="200" w:firstLine="477"/>
    </w:pPr>
    <w:rPr>
      <w:i/>
    </w:rPr>
  </w:style>
  <w:style w:type="paragraph" w:styleId="50">
    <w:name w:val="toc 5"/>
    <w:basedOn w:val="a"/>
    <w:next w:val="a"/>
    <w:uiPriority w:val="39"/>
    <w:rsid w:val="00AE7512"/>
    <w:pPr>
      <w:ind w:left="840"/>
      <w:jc w:val="left"/>
    </w:pPr>
  </w:style>
  <w:style w:type="paragraph" w:customStyle="1" w:styleId="MMTopic1">
    <w:name w:val="MM Topic 1"/>
    <w:basedOn w:val="1"/>
    <w:rsid w:val="00AE7512"/>
    <w:pPr>
      <w:keepLines/>
      <w:numPr>
        <w:numId w:val="2"/>
      </w:numPr>
      <w:tabs>
        <w:tab w:val="left" w:pos="432"/>
      </w:tabs>
      <w:spacing w:beforeLines="0" w:afterLines="0" w:line="576" w:lineRule="auto"/>
      <w:jc w:val="both"/>
    </w:pPr>
    <w:rPr>
      <w:rFonts w:ascii="Calibri" w:hAnsi="Calibri"/>
      <w:bCs/>
      <w:kern w:val="44"/>
      <w:sz w:val="44"/>
      <w:szCs w:val="44"/>
    </w:rPr>
  </w:style>
  <w:style w:type="paragraph" w:styleId="aa">
    <w:name w:val="Body Text Indent"/>
    <w:basedOn w:val="a"/>
    <w:rsid w:val="00AE7512"/>
    <w:pPr>
      <w:tabs>
        <w:tab w:val="left" w:pos="3346"/>
      </w:tabs>
      <w:ind w:firstLine="495"/>
    </w:pPr>
    <w:rPr>
      <w:i/>
    </w:rPr>
  </w:style>
  <w:style w:type="paragraph" w:styleId="41">
    <w:name w:val="toc 4"/>
    <w:basedOn w:val="a"/>
    <w:next w:val="a"/>
    <w:uiPriority w:val="39"/>
    <w:rsid w:val="00AE7512"/>
    <w:pPr>
      <w:ind w:left="630"/>
      <w:jc w:val="left"/>
    </w:pPr>
  </w:style>
  <w:style w:type="paragraph" w:styleId="21">
    <w:name w:val="Body Text 2"/>
    <w:basedOn w:val="a"/>
    <w:rsid w:val="00AE7512"/>
    <w:pPr>
      <w:keepLines/>
      <w:widowControl/>
    </w:pPr>
    <w:rPr>
      <w:i/>
      <w:snapToGrid w:val="0"/>
      <w:kern w:val="0"/>
      <w:sz w:val="20"/>
      <w:lang w:eastAsia="en-US"/>
    </w:rPr>
  </w:style>
  <w:style w:type="paragraph" w:customStyle="1" w:styleId="MMTopic2">
    <w:name w:val="MM Topic 2"/>
    <w:basedOn w:val="2"/>
    <w:rsid w:val="00AE7512"/>
    <w:pPr>
      <w:numPr>
        <w:numId w:val="2"/>
      </w:numPr>
      <w:tabs>
        <w:tab w:val="left" w:pos="576"/>
      </w:tabs>
      <w:spacing w:before="260" w:beforeAutospacing="0" w:after="260" w:afterAutospacing="0" w:line="413" w:lineRule="auto"/>
      <w:jc w:val="both"/>
    </w:pPr>
    <w:rPr>
      <w:rFonts w:ascii="Cambria" w:hAnsi="Cambria"/>
      <w:bCs/>
      <w:sz w:val="32"/>
      <w:szCs w:val="32"/>
    </w:rPr>
  </w:style>
  <w:style w:type="paragraph" w:styleId="30">
    <w:name w:val="Body Text Indent 3"/>
    <w:basedOn w:val="a"/>
    <w:rsid w:val="00AE7512"/>
    <w:pPr>
      <w:ind w:firstLine="420"/>
    </w:pPr>
    <w:rPr>
      <w:i/>
      <w:sz w:val="18"/>
    </w:rPr>
  </w:style>
  <w:style w:type="paragraph" w:styleId="22">
    <w:name w:val="toc 2"/>
    <w:basedOn w:val="a"/>
    <w:next w:val="a"/>
    <w:uiPriority w:val="39"/>
    <w:rsid w:val="00AE7512"/>
    <w:pPr>
      <w:ind w:left="210"/>
      <w:jc w:val="left"/>
    </w:pPr>
    <w:rPr>
      <w:smallCaps/>
    </w:rPr>
  </w:style>
  <w:style w:type="paragraph" w:styleId="90">
    <w:name w:val="toc 9"/>
    <w:basedOn w:val="a"/>
    <w:next w:val="a"/>
    <w:uiPriority w:val="39"/>
    <w:rsid w:val="00AE7512"/>
    <w:pPr>
      <w:ind w:left="1680"/>
      <w:jc w:val="left"/>
    </w:pPr>
  </w:style>
  <w:style w:type="paragraph" w:styleId="70">
    <w:name w:val="toc 7"/>
    <w:basedOn w:val="a"/>
    <w:next w:val="a"/>
    <w:uiPriority w:val="39"/>
    <w:rsid w:val="00AE7512"/>
    <w:pPr>
      <w:ind w:left="1260"/>
      <w:jc w:val="left"/>
    </w:pPr>
  </w:style>
  <w:style w:type="paragraph" w:styleId="60">
    <w:name w:val="toc 6"/>
    <w:basedOn w:val="a"/>
    <w:next w:val="a"/>
    <w:uiPriority w:val="39"/>
    <w:rsid w:val="00AE7512"/>
    <w:pPr>
      <w:ind w:left="1050"/>
      <w:jc w:val="left"/>
    </w:pPr>
  </w:style>
  <w:style w:type="paragraph" w:styleId="ab">
    <w:name w:val="Body Text First Indent"/>
    <w:basedOn w:val="ac"/>
    <w:link w:val="Char2"/>
    <w:rsid w:val="007B4EC9"/>
    <w:pPr>
      <w:spacing w:line="420" w:lineRule="exact"/>
      <w:ind w:firstLineChars="200" w:firstLine="200"/>
    </w:pPr>
    <w:rPr>
      <w:i w:val="0"/>
      <w:sz w:val="24"/>
    </w:rPr>
  </w:style>
  <w:style w:type="paragraph" w:customStyle="1" w:styleId="Normal0">
    <w:name w:val="Normal0"/>
    <w:rsid w:val="00AE7512"/>
    <w:rPr>
      <w:lang w:eastAsia="en-US"/>
    </w:rPr>
  </w:style>
  <w:style w:type="paragraph" w:customStyle="1" w:styleId="ad">
    <w:name w:val="二级标题"/>
    <w:basedOn w:val="a"/>
    <w:rsid w:val="00AE7512"/>
  </w:style>
  <w:style w:type="paragraph" w:styleId="ae">
    <w:name w:val="List Paragraph"/>
    <w:basedOn w:val="a"/>
    <w:link w:val="Char3"/>
    <w:uiPriority w:val="34"/>
    <w:qFormat/>
    <w:rsid w:val="00AE7512"/>
    <w:pPr>
      <w:ind w:firstLineChars="200" w:firstLine="420"/>
    </w:pPr>
  </w:style>
  <w:style w:type="paragraph" w:customStyle="1" w:styleId="p0">
    <w:name w:val="p0"/>
    <w:basedOn w:val="a"/>
    <w:rsid w:val="00AE7512"/>
    <w:pPr>
      <w:widowControl/>
    </w:pPr>
    <w:rPr>
      <w:kern w:val="0"/>
      <w:szCs w:val="21"/>
    </w:rPr>
  </w:style>
  <w:style w:type="paragraph" w:customStyle="1" w:styleId="Title2">
    <w:name w:val="Title 2"/>
    <w:basedOn w:val="Normal0"/>
    <w:next w:val="a9"/>
    <w:rsid w:val="00AE7512"/>
    <w:pPr>
      <w:spacing w:before="120" w:after="120"/>
      <w:jc w:val="center"/>
    </w:pPr>
    <w:rPr>
      <w:rFonts w:ascii="Book Antiqua" w:hAnsi="Book Antiqua"/>
      <w:b/>
    </w:rPr>
  </w:style>
  <w:style w:type="paragraph" w:styleId="af">
    <w:name w:val="Normal (Web)"/>
    <w:basedOn w:val="a"/>
    <w:rsid w:val="00AE7512"/>
    <w:pPr>
      <w:widowControl/>
      <w:spacing w:before="100" w:beforeAutospacing="1" w:after="100" w:afterAutospacing="1"/>
      <w:jc w:val="left"/>
    </w:pPr>
    <w:rPr>
      <w:rFonts w:ascii="宋体" w:hAnsi="宋体"/>
      <w:kern w:val="0"/>
      <w:sz w:val="24"/>
    </w:rPr>
  </w:style>
  <w:style w:type="paragraph" w:styleId="af0">
    <w:name w:val="footer"/>
    <w:basedOn w:val="a"/>
    <w:rsid w:val="00AE7512"/>
    <w:pPr>
      <w:tabs>
        <w:tab w:val="center" w:pos="4153"/>
        <w:tab w:val="right" w:pos="8306"/>
      </w:tabs>
      <w:snapToGrid w:val="0"/>
      <w:jc w:val="left"/>
    </w:pPr>
    <w:rPr>
      <w:sz w:val="18"/>
    </w:rPr>
  </w:style>
  <w:style w:type="paragraph" w:styleId="80">
    <w:name w:val="toc 8"/>
    <w:basedOn w:val="a"/>
    <w:next w:val="a"/>
    <w:uiPriority w:val="39"/>
    <w:rsid w:val="00AE7512"/>
    <w:pPr>
      <w:ind w:left="1470"/>
      <w:jc w:val="left"/>
    </w:pPr>
  </w:style>
  <w:style w:type="paragraph" w:styleId="a6">
    <w:name w:val="header"/>
    <w:basedOn w:val="a"/>
    <w:link w:val="Char0"/>
    <w:rsid w:val="00AE7512"/>
    <w:pPr>
      <w:pBdr>
        <w:bottom w:val="single" w:sz="6" w:space="1" w:color="auto"/>
      </w:pBdr>
      <w:tabs>
        <w:tab w:val="center" w:pos="4153"/>
        <w:tab w:val="right" w:pos="8306"/>
      </w:tabs>
      <w:snapToGrid w:val="0"/>
      <w:jc w:val="center"/>
    </w:pPr>
    <w:rPr>
      <w:sz w:val="18"/>
    </w:rPr>
  </w:style>
  <w:style w:type="paragraph" w:customStyle="1" w:styleId="11">
    <w:name w:val="列出段落1"/>
    <w:basedOn w:val="a"/>
    <w:rsid w:val="00AE7512"/>
    <w:pPr>
      <w:ind w:firstLineChars="200" w:firstLine="420"/>
    </w:pPr>
    <w:rPr>
      <w:rFonts w:hint="eastAsia"/>
    </w:rPr>
  </w:style>
  <w:style w:type="paragraph" w:customStyle="1" w:styleId="abstract">
    <w:name w:val="abstract"/>
    <w:basedOn w:val="a"/>
    <w:next w:val="a"/>
    <w:rsid w:val="00AE7512"/>
    <w:pPr>
      <w:widowControl/>
      <w:spacing w:before="120" w:after="120"/>
      <w:ind w:left="1440" w:right="1440"/>
    </w:pPr>
    <w:rPr>
      <w:rFonts w:ascii="Book Antiqua" w:eastAsia="Times New Roman" w:hAnsi="Book Antiqua"/>
      <w:i/>
      <w:kern w:val="0"/>
      <w:sz w:val="20"/>
      <w:lang w:eastAsia="en-US"/>
    </w:rPr>
  </w:style>
  <w:style w:type="paragraph" w:customStyle="1" w:styleId="af1">
    <w:name w:val="封面标准名称"/>
    <w:rsid w:val="00AE7512"/>
    <w:pPr>
      <w:widowControl w:val="0"/>
      <w:spacing w:line="680" w:lineRule="exact"/>
      <w:jc w:val="center"/>
      <w:textAlignment w:val="center"/>
    </w:pPr>
    <w:rPr>
      <w:rFonts w:ascii="黑体" w:eastAsia="黑体" w:cs="黑体"/>
      <w:sz w:val="52"/>
      <w:szCs w:val="52"/>
    </w:rPr>
  </w:style>
  <w:style w:type="paragraph" w:styleId="af2">
    <w:name w:val="Document Map"/>
    <w:basedOn w:val="a"/>
    <w:rsid w:val="00AE7512"/>
    <w:pPr>
      <w:shd w:val="clear" w:color="auto" w:fill="000080"/>
    </w:pPr>
  </w:style>
  <w:style w:type="paragraph" w:styleId="af3">
    <w:name w:val="Balloon Text"/>
    <w:basedOn w:val="a"/>
    <w:rsid w:val="00AE7512"/>
    <w:rPr>
      <w:sz w:val="18"/>
    </w:rPr>
  </w:style>
  <w:style w:type="paragraph" w:styleId="31">
    <w:name w:val="Body Text 3"/>
    <w:basedOn w:val="a"/>
    <w:rsid w:val="00AE7512"/>
    <w:rPr>
      <w:i/>
    </w:rPr>
  </w:style>
  <w:style w:type="paragraph" w:styleId="af4">
    <w:name w:val="Normal Indent"/>
    <w:basedOn w:val="a"/>
    <w:rsid w:val="00AE7512"/>
    <w:pPr>
      <w:tabs>
        <w:tab w:val="left" w:pos="907"/>
      </w:tabs>
      <w:spacing w:before="120" w:after="120" w:line="300" w:lineRule="auto"/>
      <w:ind w:firstLine="425"/>
      <w:jc w:val="left"/>
    </w:pPr>
  </w:style>
  <w:style w:type="paragraph" w:styleId="ac">
    <w:name w:val="Body Text"/>
    <w:basedOn w:val="a"/>
    <w:rsid w:val="00AE7512"/>
    <w:rPr>
      <w:i/>
      <w:sz w:val="18"/>
    </w:rPr>
  </w:style>
  <w:style w:type="paragraph" w:styleId="a8">
    <w:name w:val="annotation text"/>
    <w:basedOn w:val="a"/>
    <w:link w:val="Char1"/>
    <w:rsid w:val="00AE7512"/>
    <w:pPr>
      <w:jc w:val="left"/>
    </w:pPr>
  </w:style>
  <w:style w:type="paragraph" w:styleId="12">
    <w:name w:val="toc 1"/>
    <w:basedOn w:val="a"/>
    <w:next w:val="a"/>
    <w:uiPriority w:val="39"/>
    <w:rsid w:val="00AE7512"/>
    <w:pPr>
      <w:spacing w:before="120" w:after="120"/>
      <w:jc w:val="left"/>
    </w:pPr>
    <w:rPr>
      <w:b/>
      <w:caps/>
    </w:rPr>
  </w:style>
  <w:style w:type="paragraph" w:styleId="32">
    <w:name w:val="toc 3"/>
    <w:basedOn w:val="a"/>
    <w:next w:val="a"/>
    <w:uiPriority w:val="39"/>
    <w:rsid w:val="00AE7512"/>
    <w:pPr>
      <w:ind w:left="420"/>
      <w:jc w:val="left"/>
    </w:pPr>
    <w:rPr>
      <w:i/>
    </w:rPr>
  </w:style>
  <w:style w:type="paragraph" w:customStyle="1" w:styleId="10505">
    <w:name w:val="样式 标题 1 + 段前: 0.5 行 段后: 0.5 行"/>
    <w:basedOn w:val="1"/>
    <w:next w:val="ab"/>
    <w:rsid w:val="00AE7512"/>
    <w:pPr>
      <w:spacing w:beforeLines="0" w:afterLines="0"/>
    </w:pPr>
    <w:rPr>
      <w:rFonts w:cs="宋体"/>
      <w:bCs/>
    </w:rPr>
  </w:style>
  <w:style w:type="paragraph" w:styleId="af5">
    <w:name w:val="Revision"/>
    <w:hidden/>
    <w:uiPriority w:val="99"/>
    <w:semiHidden/>
    <w:rsid w:val="00356C20"/>
    <w:rPr>
      <w:kern w:val="2"/>
      <w:sz w:val="21"/>
    </w:rPr>
  </w:style>
  <w:style w:type="paragraph" w:customStyle="1" w:styleId="ecxmsonormal">
    <w:name w:val="ecxmsonormal"/>
    <w:basedOn w:val="a"/>
    <w:rsid w:val="0029783F"/>
    <w:pPr>
      <w:widowControl/>
      <w:spacing w:before="100" w:beforeAutospacing="1" w:after="100" w:afterAutospacing="1"/>
      <w:jc w:val="left"/>
    </w:pPr>
    <w:rPr>
      <w:rFonts w:ascii="宋体" w:hAnsi="宋体" w:cs="宋体"/>
      <w:kern w:val="0"/>
      <w:sz w:val="24"/>
      <w:szCs w:val="24"/>
    </w:rPr>
  </w:style>
  <w:style w:type="paragraph" w:customStyle="1" w:styleId="414145155">
    <w:name w:val="样式 标题 4 + 两端对齐 段前: 14 磅 段后: 14.5 磅 行距: 多倍行距 1.55 字行"/>
    <w:basedOn w:val="4"/>
    <w:rsid w:val="00373725"/>
    <w:pPr>
      <w:spacing w:before="100" w:beforeAutospacing="1" w:after="100" w:afterAutospacing="1"/>
      <w:ind w:left="-1" w:hanging="861"/>
    </w:pPr>
    <w:rPr>
      <w:rFonts w:cs="宋体"/>
      <w:iCs/>
    </w:rPr>
  </w:style>
  <w:style w:type="paragraph" w:customStyle="1" w:styleId="13">
    <w:name w:val="列出段落1"/>
    <w:basedOn w:val="a"/>
    <w:rsid w:val="0003591F"/>
    <w:pPr>
      <w:spacing w:line="360" w:lineRule="auto"/>
      <w:ind w:firstLineChars="200" w:firstLine="420"/>
    </w:pPr>
    <w:rPr>
      <w:rFonts w:ascii="Calibri" w:hAnsi="Calibri" w:cs="黑体"/>
      <w:szCs w:val="22"/>
    </w:rPr>
  </w:style>
  <w:style w:type="table" w:styleId="af6">
    <w:name w:val="Table Grid"/>
    <w:basedOn w:val="a1"/>
    <w:uiPriority w:val="59"/>
    <w:rsid w:val="008D13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er">
    <w:name w:val="TableHeader"/>
    <w:qFormat/>
    <w:rsid w:val="003A481E"/>
    <w:pPr>
      <w:spacing w:before="40" w:after="40"/>
      <w:jc w:val="center"/>
    </w:pPr>
    <w:rPr>
      <w:rFonts w:ascii="Arial" w:hAnsi="Arial"/>
      <w:b/>
      <w:bCs/>
      <w:kern w:val="2"/>
      <w:sz w:val="21"/>
      <w:szCs w:val="24"/>
    </w:rPr>
  </w:style>
  <w:style w:type="paragraph" w:customStyle="1" w:styleId="TableContent">
    <w:name w:val="TableContent"/>
    <w:qFormat/>
    <w:rsid w:val="003A481E"/>
    <w:pPr>
      <w:spacing w:before="40" w:after="40"/>
      <w:jc w:val="both"/>
    </w:pPr>
    <w:rPr>
      <w:rFonts w:ascii="Arial" w:hAnsi="Arial"/>
      <w:kern w:val="2"/>
      <w:sz w:val="21"/>
      <w:szCs w:val="24"/>
    </w:rPr>
  </w:style>
  <w:style w:type="numbering" w:customStyle="1" w:styleId="ZTEBullet">
    <w:name w:val="ZTE_Bullet"/>
    <w:rsid w:val="00FC6E74"/>
    <w:pPr>
      <w:numPr>
        <w:numId w:val="3"/>
      </w:numPr>
    </w:pPr>
  </w:style>
  <w:style w:type="paragraph" w:customStyle="1" w:styleId="40">
    <w:name w:val="样式4"/>
    <w:basedOn w:val="a"/>
    <w:rsid w:val="00FC6E74"/>
    <w:pPr>
      <w:numPr>
        <w:numId w:val="3"/>
      </w:numPr>
      <w:tabs>
        <w:tab w:val="left" w:pos="2087"/>
      </w:tabs>
      <w:spacing w:before="120" w:line="288" w:lineRule="auto"/>
      <w:jc w:val="left"/>
    </w:pPr>
    <w:rPr>
      <w:rFonts w:ascii="Arial" w:hAnsi="Arial"/>
      <w:szCs w:val="21"/>
      <w:lang w:eastAsia="en-US"/>
    </w:rPr>
  </w:style>
  <w:style w:type="paragraph" w:customStyle="1" w:styleId="DocParagraph">
    <w:name w:val="DocParagraph"/>
    <w:basedOn w:val="a"/>
    <w:qFormat/>
    <w:rsid w:val="004A7B95"/>
    <w:pPr>
      <w:spacing w:line="360" w:lineRule="auto"/>
      <w:ind w:firstLine="420"/>
    </w:pPr>
    <w:rPr>
      <w:rFonts w:ascii="Arial" w:hAnsi="Arial"/>
      <w:szCs w:val="21"/>
    </w:rPr>
  </w:style>
  <w:style w:type="character" w:customStyle="1" w:styleId="Char3">
    <w:name w:val="列出段落 Char"/>
    <w:link w:val="ae"/>
    <w:uiPriority w:val="34"/>
    <w:rsid w:val="00695057"/>
    <w:rPr>
      <w:kern w:val="2"/>
      <w:sz w:val="21"/>
    </w:rPr>
  </w:style>
  <w:style w:type="character" w:customStyle="1" w:styleId="CharChar">
    <w:name w:val="图说明 Char Char"/>
    <w:link w:val="af7"/>
    <w:rsid w:val="00B356DA"/>
    <w:rPr>
      <w:rFonts w:ascii="楷体" w:eastAsia="楷体" w:hAnsi="楷体"/>
      <w:kern w:val="2"/>
      <w:sz w:val="28"/>
      <w:szCs w:val="28"/>
    </w:rPr>
  </w:style>
  <w:style w:type="paragraph" w:customStyle="1" w:styleId="af7">
    <w:name w:val="图说明"/>
    <w:basedOn w:val="a"/>
    <w:link w:val="CharChar"/>
    <w:rsid w:val="00B356DA"/>
    <w:pPr>
      <w:adjustRightInd w:val="0"/>
      <w:snapToGrid w:val="0"/>
      <w:spacing w:afterLines="100"/>
      <w:jc w:val="center"/>
    </w:pPr>
    <w:rPr>
      <w:rFonts w:ascii="楷体" w:eastAsia="楷体" w:hAnsi="楷体"/>
      <w:sz w:val="28"/>
      <w:szCs w:val="28"/>
    </w:rPr>
  </w:style>
  <w:style w:type="character" w:customStyle="1" w:styleId="LICharCharChar">
    <w:name w:val="LI Char Char Char"/>
    <w:link w:val="LI"/>
    <w:rsid w:val="006706A4"/>
    <w:rPr>
      <w:rFonts w:eastAsia="仿宋"/>
      <w:kern w:val="2"/>
      <w:sz w:val="28"/>
      <w:szCs w:val="28"/>
    </w:rPr>
  </w:style>
  <w:style w:type="paragraph" w:customStyle="1" w:styleId="LI">
    <w:name w:val="LI"/>
    <w:basedOn w:val="ae"/>
    <w:link w:val="LICharCharChar"/>
    <w:rsid w:val="006706A4"/>
    <w:pPr>
      <w:tabs>
        <w:tab w:val="num" w:pos="432"/>
      </w:tabs>
      <w:spacing w:line="360" w:lineRule="auto"/>
      <w:ind w:left="432" w:firstLineChars="0" w:firstLine="0"/>
      <w:contextualSpacing/>
    </w:pPr>
    <w:rPr>
      <w:rFonts w:eastAsia="仿宋"/>
      <w:sz w:val="28"/>
      <w:szCs w:val="28"/>
    </w:rPr>
  </w:style>
  <w:style w:type="character" w:customStyle="1" w:styleId="T4CharChar">
    <w:name w:val="T4 Char Char"/>
    <w:link w:val="T4"/>
    <w:rsid w:val="006E7194"/>
    <w:rPr>
      <w:rFonts w:eastAsia="仿宋"/>
      <w:kern w:val="2"/>
      <w:sz w:val="32"/>
      <w:szCs w:val="24"/>
    </w:rPr>
  </w:style>
  <w:style w:type="paragraph" w:customStyle="1" w:styleId="T3">
    <w:name w:val="T3：功能"/>
    <w:basedOn w:val="a"/>
    <w:link w:val="T3CharChar"/>
    <w:rsid w:val="006E7194"/>
    <w:pPr>
      <w:numPr>
        <w:ilvl w:val="2"/>
        <w:numId w:val="5"/>
      </w:numPr>
      <w:spacing w:beforeLines="100" w:line="360" w:lineRule="auto"/>
      <w:outlineLvl w:val="2"/>
    </w:pPr>
    <w:rPr>
      <w:rFonts w:eastAsia="仿宋"/>
      <w:b/>
      <w:sz w:val="32"/>
      <w:szCs w:val="24"/>
    </w:rPr>
  </w:style>
  <w:style w:type="paragraph" w:customStyle="1" w:styleId="T4">
    <w:name w:val="T4"/>
    <w:basedOn w:val="a"/>
    <w:link w:val="T4CharChar"/>
    <w:rsid w:val="006E7194"/>
    <w:pPr>
      <w:numPr>
        <w:ilvl w:val="3"/>
        <w:numId w:val="2"/>
      </w:numPr>
      <w:spacing w:line="360" w:lineRule="auto"/>
      <w:outlineLvl w:val="3"/>
    </w:pPr>
    <w:rPr>
      <w:rFonts w:eastAsia="仿宋"/>
      <w:sz w:val="32"/>
      <w:szCs w:val="24"/>
    </w:rPr>
  </w:style>
  <w:style w:type="character" w:customStyle="1" w:styleId="T3CharChar">
    <w:name w:val="T3：功能 Char Char"/>
    <w:link w:val="T3"/>
    <w:rsid w:val="00644C18"/>
    <w:rPr>
      <w:rFonts w:eastAsia="仿宋"/>
      <w:b/>
      <w:kern w:val="2"/>
      <w:sz w:val="32"/>
      <w:szCs w:val="24"/>
    </w:rPr>
  </w:style>
  <w:style w:type="character" w:customStyle="1" w:styleId="T2CharChar">
    <w:name w:val="T2：模块 Char Char"/>
    <w:link w:val="T2"/>
    <w:rsid w:val="009F091F"/>
    <w:rPr>
      <w:rFonts w:ascii="黑体" w:eastAsia="黑体" w:hAnsi="黑体"/>
      <w:b/>
      <w:kern w:val="2"/>
      <w:sz w:val="32"/>
      <w:szCs w:val="24"/>
    </w:rPr>
  </w:style>
  <w:style w:type="paragraph" w:customStyle="1" w:styleId="T2">
    <w:name w:val="T2：模块"/>
    <w:basedOn w:val="a"/>
    <w:link w:val="T2CharChar"/>
    <w:rsid w:val="009F091F"/>
    <w:pPr>
      <w:spacing w:beforeLines="100" w:line="360" w:lineRule="auto"/>
      <w:outlineLvl w:val="1"/>
    </w:pPr>
    <w:rPr>
      <w:rFonts w:ascii="黑体" w:eastAsia="黑体" w:hAnsi="黑体"/>
      <w:b/>
      <w:sz w:val="32"/>
      <w:szCs w:val="24"/>
    </w:rPr>
  </w:style>
  <w:style w:type="paragraph" w:styleId="TOC">
    <w:name w:val="TOC Heading"/>
    <w:basedOn w:val="1"/>
    <w:next w:val="a"/>
    <w:uiPriority w:val="39"/>
    <w:semiHidden/>
    <w:unhideWhenUsed/>
    <w:qFormat/>
    <w:rsid w:val="004A4968"/>
    <w:pPr>
      <w:keepLines/>
      <w:widowControl/>
      <w:numPr>
        <w:numId w:val="0"/>
      </w:numPr>
      <w:spacing w:beforeLines="0" w:afterLines="0" w:line="276" w:lineRule="auto"/>
      <w:outlineLvl w:val="9"/>
    </w:pPr>
    <w:rPr>
      <w:rFonts w:ascii="Cambria" w:hAnsi="Cambria"/>
      <w:bCs/>
      <w:color w:val="365F91"/>
      <w:kern w:val="0"/>
      <w:sz w:val="28"/>
      <w:szCs w:val="28"/>
    </w:rPr>
  </w:style>
  <w:style w:type="character" w:customStyle="1" w:styleId="1Char">
    <w:name w:val="标题 1 Char"/>
    <w:basedOn w:val="a0"/>
    <w:link w:val="1"/>
    <w:rsid w:val="00FB2B0A"/>
    <w:rPr>
      <w:b/>
      <w:kern w:val="2"/>
      <w:sz w:val="32"/>
    </w:rPr>
  </w:style>
  <w:style w:type="character" w:customStyle="1" w:styleId="2Char">
    <w:name w:val="标题 2 Char"/>
    <w:basedOn w:val="a0"/>
    <w:link w:val="2"/>
    <w:rsid w:val="00FB2B0A"/>
    <w:rPr>
      <w:rFonts w:ascii="Arial" w:hAnsi="Arial"/>
      <w:b/>
      <w:kern w:val="2"/>
      <w:sz w:val="28"/>
    </w:rPr>
  </w:style>
  <w:style w:type="character" w:customStyle="1" w:styleId="Char2">
    <w:name w:val="正文首行缩进 Char"/>
    <w:basedOn w:val="a0"/>
    <w:link w:val="ab"/>
    <w:rsid w:val="00FB2B0A"/>
    <w:rPr>
      <w:kern w:val="2"/>
      <w:sz w:val="24"/>
    </w:rPr>
  </w:style>
  <w:style w:type="paragraph" w:customStyle="1" w:styleId="33">
    <w:name w:val="系统架构标题3"/>
    <w:basedOn w:val="a"/>
    <w:autoRedefine/>
    <w:rsid w:val="00903653"/>
    <w:pPr>
      <w:ind w:firstLineChars="150" w:firstLine="382"/>
      <w:jc w:val="left"/>
    </w:pPr>
    <w:rPr>
      <w:b/>
      <w:sz w:val="24"/>
      <w:szCs w:val="24"/>
    </w:rPr>
  </w:style>
  <w:style w:type="paragraph" w:customStyle="1" w:styleId="42">
    <w:name w:val="架构书标题4"/>
    <w:basedOn w:val="33"/>
    <w:autoRedefine/>
    <w:rsid w:val="00291D93"/>
  </w:style>
  <w:style w:type="paragraph" w:styleId="af8">
    <w:name w:val="caption"/>
    <w:basedOn w:val="a"/>
    <w:next w:val="a"/>
    <w:uiPriority w:val="35"/>
    <w:unhideWhenUsed/>
    <w:qFormat/>
    <w:rsid w:val="000D7D17"/>
    <w:rPr>
      <w:rFonts w:asciiTheme="majorHAnsi" w:eastAsia="黑体" w:hAnsiTheme="majorHAnsi" w:cstheme="majorBidi"/>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758910">
      <w:bodyDiv w:val="1"/>
      <w:marLeft w:val="0"/>
      <w:marRight w:val="0"/>
      <w:marTop w:val="0"/>
      <w:marBottom w:val="0"/>
      <w:divBdr>
        <w:top w:val="none" w:sz="0" w:space="0" w:color="auto"/>
        <w:left w:val="none" w:sz="0" w:space="0" w:color="auto"/>
        <w:bottom w:val="none" w:sz="0" w:space="0" w:color="auto"/>
        <w:right w:val="none" w:sz="0" w:space="0" w:color="auto"/>
      </w:divBdr>
    </w:div>
    <w:div w:id="413673733">
      <w:bodyDiv w:val="1"/>
      <w:marLeft w:val="0"/>
      <w:marRight w:val="0"/>
      <w:marTop w:val="0"/>
      <w:marBottom w:val="0"/>
      <w:divBdr>
        <w:top w:val="none" w:sz="0" w:space="0" w:color="auto"/>
        <w:left w:val="none" w:sz="0" w:space="0" w:color="auto"/>
        <w:bottom w:val="none" w:sz="0" w:space="0" w:color="auto"/>
        <w:right w:val="none" w:sz="0" w:space="0" w:color="auto"/>
      </w:divBdr>
    </w:div>
    <w:div w:id="448352453">
      <w:bodyDiv w:val="1"/>
      <w:marLeft w:val="0"/>
      <w:marRight w:val="0"/>
      <w:marTop w:val="0"/>
      <w:marBottom w:val="0"/>
      <w:divBdr>
        <w:top w:val="none" w:sz="0" w:space="0" w:color="auto"/>
        <w:left w:val="none" w:sz="0" w:space="0" w:color="auto"/>
        <w:bottom w:val="none" w:sz="0" w:space="0" w:color="auto"/>
        <w:right w:val="none" w:sz="0" w:space="0" w:color="auto"/>
      </w:divBdr>
      <w:divsChild>
        <w:div w:id="1694528641">
          <w:marLeft w:val="0"/>
          <w:marRight w:val="0"/>
          <w:marTop w:val="0"/>
          <w:marBottom w:val="0"/>
          <w:divBdr>
            <w:top w:val="none" w:sz="0" w:space="0" w:color="auto"/>
            <w:left w:val="none" w:sz="0" w:space="0" w:color="auto"/>
            <w:bottom w:val="none" w:sz="0" w:space="0" w:color="auto"/>
            <w:right w:val="none" w:sz="0" w:space="0" w:color="auto"/>
          </w:divBdr>
        </w:div>
      </w:divsChild>
    </w:div>
    <w:div w:id="949624483">
      <w:bodyDiv w:val="1"/>
      <w:marLeft w:val="0"/>
      <w:marRight w:val="0"/>
      <w:marTop w:val="0"/>
      <w:marBottom w:val="0"/>
      <w:divBdr>
        <w:top w:val="none" w:sz="0" w:space="0" w:color="auto"/>
        <w:left w:val="none" w:sz="0" w:space="0" w:color="auto"/>
        <w:bottom w:val="none" w:sz="0" w:space="0" w:color="auto"/>
        <w:right w:val="none" w:sz="0" w:space="0" w:color="auto"/>
      </w:divBdr>
      <w:divsChild>
        <w:div w:id="1572109452">
          <w:marLeft w:val="0"/>
          <w:marRight w:val="0"/>
          <w:marTop w:val="0"/>
          <w:marBottom w:val="0"/>
          <w:divBdr>
            <w:top w:val="none" w:sz="0" w:space="0" w:color="auto"/>
            <w:left w:val="none" w:sz="0" w:space="0" w:color="auto"/>
            <w:bottom w:val="none" w:sz="0" w:space="0" w:color="auto"/>
            <w:right w:val="none" w:sz="0" w:space="0" w:color="auto"/>
          </w:divBdr>
        </w:div>
      </w:divsChild>
    </w:div>
    <w:div w:id="1416711139">
      <w:bodyDiv w:val="1"/>
      <w:marLeft w:val="0"/>
      <w:marRight w:val="0"/>
      <w:marTop w:val="0"/>
      <w:marBottom w:val="0"/>
      <w:divBdr>
        <w:top w:val="none" w:sz="0" w:space="0" w:color="auto"/>
        <w:left w:val="none" w:sz="0" w:space="0" w:color="auto"/>
        <w:bottom w:val="none" w:sz="0" w:space="0" w:color="auto"/>
        <w:right w:val="none" w:sz="0" w:space="0" w:color="auto"/>
      </w:divBdr>
    </w:div>
    <w:div w:id="1531449425">
      <w:bodyDiv w:val="1"/>
      <w:marLeft w:val="0"/>
      <w:marRight w:val="0"/>
      <w:marTop w:val="0"/>
      <w:marBottom w:val="0"/>
      <w:divBdr>
        <w:top w:val="none" w:sz="0" w:space="0" w:color="auto"/>
        <w:left w:val="none" w:sz="0" w:space="0" w:color="auto"/>
        <w:bottom w:val="none" w:sz="0" w:space="0" w:color="auto"/>
        <w:right w:val="none" w:sz="0" w:space="0" w:color="auto"/>
      </w:divBdr>
    </w:div>
    <w:div w:id="1560240025">
      <w:bodyDiv w:val="1"/>
      <w:marLeft w:val="0"/>
      <w:marRight w:val="0"/>
      <w:marTop w:val="0"/>
      <w:marBottom w:val="0"/>
      <w:divBdr>
        <w:top w:val="none" w:sz="0" w:space="0" w:color="auto"/>
        <w:left w:val="none" w:sz="0" w:space="0" w:color="auto"/>
        <w:bottom w:val="none" w:sz="0" w:space="0" w:color="auto"/>
        <w:right w:val="none" w:sz="0" w:space="0" w:color="auto"/>
      </w:divBdr>
    </w:div>
    <w:div w:id="1620919341">
      <w:bodyDiv w:val="1"/>
      <w:marLeft w:val="0"/>
      <w:marRight w:val="0"/>
      <w:marTop w:val="0"/>
      <w:marBottom w:val="0"/>
      <w:divBdr>
        <w:top w:val="none" w:sz="0" w:space="0" w:color="auto"/>
        <w:left w:val="none" w:sz="0" w:space="0" w:color="auto"/>
        <w:bottom w:val="none" w:sz="0" w:space="0" w:color="auto"/>
        <w:right w:val="none" w:sz="0" w:space="0" w:color="auto"/>
      </w:divBdr>
    </w:div>
    <w:div w:id="1831867351">
      <w:bodyDiv w:val="1"/>
      <w:marLeft w:val="0"/>
      <w:marRight w:val="0"/>
      <w:marTop w:val="0"/>
      <w:marBottom w:val="0"/>
      <w:divBdr>
        <w:top w:val="none" w:sz="0" w:space="0" w:color="auto"/>
        <w:left w:val="none" w:sz="0" w:space="0" w:color="auto"/>
        <w:bottom w:val="none" w:sz="0" w:space="0" w:color="auto"/>
        <w:right w:val="none" w:sz="0" w:space="0" w:color="auto"/>
      </w:divBdr>
    </w:div>
    <w:div w:id="2089765709">
      <w:bodyDiv w:val="1"/>
      <w:marLeft w:val="0"/>
      <w:marRight w:val="0"/>
      <w:marTop w:val="0"/>
      <w:marBottom w:val="0"/>
      <w:divBdr>
        <w:top w:val="none" w:sz="0" w:space="0" w:color="auto"/>
        <w:left w:val="none" w:sz="0" w:space="0" w:color="auto"/>
        <w:bottom w:val="none" w:sz="0" w:space="0" w:color="auto"/>
        <w:right w:val="none" w:sz="0" w:space="0" w:color="auto"/>
      </w:divBdr>
      <w:divsChild>
        <w:div w:id="608703779">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eader" Target="header2.xml"/><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jpe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microsoft.com/office/2011/relationships/people" Target="peop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hyperlink" Target="http://58.248.171.4:8082/jira/browse/ZZSG-280"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jpe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settings.xml.rels><?xml version="1.0" encoding="UTF-8" standalone="yes"?>
<Relationships xmlns="http://schemas.openxmlformats.org/package/2006/relationships"><Relationship Id="rId1" Type="http://schemas.openxmlformats.org/officeDocument/2006/relationships/attachedTemplate" Target="file:///F:\&#37073;&#24030;&#22320;&#38081;&#20449;&#24687;&#21270;&#31995;&#32479;\&#29992;&#25143;&#25163;&#20876;\Normal.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1E918F-BC7F-4FE3-ABAC-811F28016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Template>
  <TotalTime>657</TotalTime>
  <Pages>60</Pages>
  <Words>4134</Words>
  <Characters>23566</Characters>
  <Application>Microsoft Office Word</Application>
  <DocSecurity>0</DocSecurity>
  <PresentationFormat/>
  <Lines>196</Lines>
  <Paragraphs>55</Paragraphs>
  <Slides>0</Slides>
  <Notes>0</Notes>
  <HiddenSlides>0</HiddenSlides>
  <MMClips>0</MMClips>
  <ScaleCrop>false</ScaleCrop>
  <Manager/>
  <Company>SBell</Company>
  <LinksUpToDate>false</LinksUpToDate>
  <CharactersWithSpaces>27645</CharactersWithSpaces>
  <SharedDoc>false</SharedDoc>
  <HLinks>
    <vt:vector size="306" baseType="variant">
      <vt:variant>
        <vt:i4>2031671</vt:i4>
      </vt:variant>
      <vt:variant>
        <vt:i4>305</vt:i4>
      </vt:variant>
      <vt:variant>
        <vt:i4>0</vt:i4>
      </vt:variant>
      <vt:variant>
        <vt:i4>5</vt:i4>
      </vt:variant>
      <vt:variant>
        <vt:lpwstr/>
      </vt:variant>
      <vt:variant>
        <vt:lpwstr>_Toc376249641</vt:lpwstr>
      </vt:variant>
      <vt:variant>
        <vt:i4>2031671</vt:i4>
      </vt:variant>
      <vt:variant>
        <vt:i4>299</vt:i4>
      </vt:variant>
      <vt:variant>
        <vt:i4>0</vt:i4>
      </vt:variant>
      <vt:variant>
        <vt:i4>5</vt:i4>
      </vt:variant>
      <vt:variant>
        <vt:lpwstr/>
      </vt:variant>
      <vt:variant>
        <vt:lpwstr>_Toc376249640</vt:lpwstr>
      </vt:variant>
      <vt:variant>
        <vt:i4>1572919</vt:i4>
      </vt:variant>
      <vt:variant>
        <vt:i4>293</vt:i4>
      </vt:variant>
      <vt:variant>
        <vt:i4>0</vt:i4>
      </vt:variant>
      <vt:variant>
        <vt:i4>5</vt:i4>
      </vt:variant>
      <vt:variant>
        <vt:lpwstr/>
      </vt:variant>
      <vt:variant>
        <vt:lpwstr>_Toc376249639</vt:lpwstr>
      </vt:variant>
      <vt:variant>
        <vt:i4>1572919</vt:i4>
      </vt:variant>
      <vt:variant>
        <vt:i4>287</vt:i4>
      </vt:variant>
      <vt:variant>
        <vt:i4>0</vt:i4>
      </vt:variant>
      <vt:variant>
        <vt:i4>5</vt:i4>
      </vt:variant>
      <vt:variant>
        <vt:lpwstr/>
      </vt:variant>
      <vt:variant>
        <vt:lpwstr>_Toc376249638</vt:lpwstr>
      </vt:variant>
      <vt:variant>
        <vt:i4>1572919</vt:i4>
      </vt:variant>
      <vt:variant>
        <vt:i4>281</vt:i4>
      </vt:variant>
      <vt:variant>
        <vt:i4>0</vt:i4>
      </vt:variant>
      <vt:variant>
        <vt:i4>5</vt:i4>
      </vt:variant>
      <vt:variant>
        <vt:lpwstr/>
      </vt:variant>
      <vt:variant>
        <vt:lpwstr>_Toc376249637</vt:lpwstr>
      </vt:variant>
      <vt:variant>
        <vt:i4>1572919</vt:i4>
      </vt:variant>
      <vt:variant>
        <vt:i4>275</vt:i4>
      </vt:variant>
      <vt:variant>
        <vt:i4>0</vt:i4>
      </vt:variant>
      <vt:variant>
        <vt:i4>5</vt:i4>
      </vt:variant>
      <vt:variant>
        <vt:lpwstr/>
      </vt:variant>
      <vt:variant>
        <vt:lpwstr>_Toc376249636</vt:lpwstr>
      </vt:variant>
      <vt:variant>
        <vt:i4>1572919</vt:i4>
      </vt:variant>
      <vt:variant>
        <vt:i4>269</vt:i4>
      </vt:variant>
      <vt:variant>
        <vt:i4>0</vt:i4>
      </vt:variant>
      <vt:variant>
        <vt:i4>5</vt:i4>
      </vt:variant>
      <vt:variant>
        <vt:lpwstr/>
      </vt:variant>
      <vt:variant>
        <vt:lpwstr>_Toc376249635</vt:lpwstr>
      </vt:variant>
      <vt:variant>
        <vt:i4>1572919</vt:i4>
      </vt:variant>
      <vt:variant>
        <vt:i4>263</vt:i4>
      </vt:variant>
      <vt:variant>
        <vt:i4>0</vt:i4>
      </vt:variant>
      <vt:variant>
        <vt:i4>5</vt:i4>
      </vt:variant>
      <vt:variant>
        <vt:lpwstr/>
      </vt:variant>
      <vt:variant>
        <vt:lpwstr>_Toc376249634</vt:lpwstr>
      </vt:variant>
      <vt:variant>
        <vt:i4>1572919</vt:i4>
      </vt:variant>
      <vt:variant>
        <vt:i4>257</vt:i4>
      </vt:variant>
      <vt:variant>
        <vt:i4>0</vt:i4>
      </vt:variant>
      <vt:variant>
        <vt:i4>5</vt:i4>
      </vt:variant>
      <vt:variant>
        <vt:lpwstr/>
      </vt:variant>
      <vt:variant>
        <vt:lpwstr>_Toc376249633</vt:lpwstr>
      </vt:variant>
      <vt:variant>
        <vt:i4>1572919</vt:i4>
      </vt:variant>
      <vt:variant>
        <vt:i4>251</vt:i4>
      </vt:variant>
      <vt:variant>
        <vt:i4>0</vt:i4>
      </vt:variant>
      <vt:variant>
        <vt:i4>5</vt:i4>
      </vt:variant>
      <vt:variant>
        <vt:lpwstr/>
      </vt:variant>
      <vt:variant>
        <vt:lpwstr>_Toc376249632</vt:lpwstr>
      </vt:variant>
      <vt:variant>
        <vt:i4>1572919</vt:i4>
      </vt:variant>
      <vt:variant>
        <vt:i4>245</vt:i4>
      </vt:variant>
      <vt:variant>
        <vt:i4>0</vt:i4>
      </vt:variant>
      <vt:variant>
        <vt:i4>5</vt:i4>
      </vt:variant>
      <vt:variant>
        <vt:lpwstr/>
      </vt:variant>
      <vt:variant>
        <vt:lpwstr>_Toc376249631</vt:lpwstr>
      </vt:variant>
      <vt:variant>
        <vt:i4>1572919</vt:i4>
      </vt:variant>
      <vt:variant>
        <vt:i4>239</vt:i4>
      </vt:variant>
      <vt:variant>
        <vt:i4>0</vt:i4>
      </vt:variant>
      <vt:variant>
        <vt:i4>5</vt:i4>
      </vt:variant>
      <vt:variant>
        <vt:lpwstr/>
      </vt:variant>
      <vt:variant>
        <vt:lpwstr>_Toc376249630</vt:lpwstr>
      </vt:variant>
      <vt:variant>
        <vt:i4>1638455</vt:i4>
      </vt:variant>
      <vt:variant>
        <vt:i4>233</vt:i4>
      </vt:variant>
      <vt:variant>
        <vt:i4>0</vt:i4>
      </vt:variant>
      <vt:variant>
        <vt:i4>5</vt:i4>
      </vt:variant>
      <vt:variant>
        <vt:lpwstr/>
      </vt:variant>
      <vt:variant>
        <vt:lpwstr>_Toc376249629</vt:lpwstr>
      </vt:variant>
      <vt:variant>
        <vt:i4>1638455</vt:i4>
      </vt:variant>
      <vt:variant>
        <vt:i4>227</vt:i4>
      </vt:variant>
      <vt:variant>
        <vt:i4>0</vt:i4>
      </vt:variant>
      <vt:variant>
        <vt:i4>5</vt:i4>
      </vt:variant>
      <vt:variant>
        <vt:lpwstr/>
      </vt:variant>
      <vt:variant>
        <vt:lpwstr>_Toc376249628</vt:lpwstr>
      </vt:variant>
      <vt:variant>
        <vt:i4>1638455</vt:i4>
      </vt:variant>
      <vt:variant>
        <vt:i4>221</vt:i4>
      </vt:variant>
      <vt:variant>
        <vt:i4>0</vt:i4>
      </vt:variant>
      <vt:variant>
        <vt:i4>5</vt:i4>
      </vt:variant>
      <vt:variant>
        <vt:lpwstr/>
      </vt:variant>
      <vt:variant>
        <vt:lpwstr>_Toc376249627</vt:lpwstr>
      </vt:variant>
      <vt:variant>
        <vt:i4>1638455</vt:i4>
      </vt:variant>
      <vt:variant>
        <vt:i4>215</vt:i4>
      </vt:variant>
      <vt:variant>
        <vt:i4>0</vt:i4>
      </vt:variant>
      <vt:variant>
        <vt:i4>5</vt:i4>
      </vt:variant>
      <vt:variant>
        <vt:lpwstr/>
      </vt:variant>
      <vt:variant>
        <vt:lpwstr>_Toc376249626</vt:lpwstr>
      </vt:variant>
      <vt:variant>
        <vt:i4>1638455</vt:i4>
      </vt:variant>
      <vt:variant>
        <vt:i4>209</vt:i4>
      </vt:variant>
      <vt:variant>
        <vt:i4>0</vt:i4>
      </vt:variant>
      <vt:variant>
        <vt:i4>5</vt:i4>
      </vt:variant>
      <vt:variant>
        <vt:lpwstr/>
      </vt:variant>
      <vt:variant>
        <vt:lpwstr>_Toc376249625</vt:lpwstr>
      </vt:variant>
      <vt:variant>
        <vt:i4>1638455</vt:i4>
      </vt:variant>
      <vt:variant>
        <vt:i4>203</vt:i4>
      </vt:variant>
      <vt:variant>
        <vt:i4>0</vt:i4>
      </vt:variant>
      <vt:variant>
        <vt:i4>5</vt:i4>
      </vt:variant>
      <vt:variant>
        <vt:lpwstr/>
      </vt:variant>
      <vt:variant>
        <vt:lpwstr>_Toc376249624</vt:lpwstr>
      </vt:variant>
      <vt:variant>
        <vt:i4>1638455</vt:i4>
      </vt:variant>
      <vt:variant>
        <vt:i4>197</vt:i4>
      </vt:variant>
      <vt:variant>
        <vt:i4>0</vt:i4>
      </vt:variant>
      <vt:variant>
        <vt:i4>5</vt:i4>
      </vt:variant>
      <vt:variant>
        <vt:lpwstr/>
      </vt:variant>
      <vt:variant>
        <vt:lpwstr>_Toc376249623</vt:lpwstr>
      </vt:variant>
      <vt:variant>
        <vt:i4>1638455</vt:i4>
      </vt:variant>
      <vt:variant>
        <vt:i4>191</vt:i4>
      </vt:variant>
      <vt:variant>
        <vt:i4>0</vt:i4>
      </vt:variant>
      <vt:variant>
        <vt:i4>5</vt:i4>
      </vt:variant>
      <vt:variant>
        <vt:lpwstr/>
      </vt:variant>
      <vt:variant>
        <vt:lpwstr>_Toc376249622</vt:lpwstr>
      </vt:variant>
      <vt:variant>
        <vt:i4>1638455</vt:i4>
      </vt:variant>
      <vt:variant>
        <vt:i4>185</vt:i4>
      </vt:variant>
      <vt:variant>
        <vt:i4>0</vt:i4>
      </vt:variant>
      <vt:variant>
        <vt:i4>5</vt:i4>
      </vt:variant>
      <vt:variant>
        <vt:lpwstr/>
      </vt:variant>
      <vt:variant>
        <vt:lpwstr>_Toc376249621</vt:lpwstr>
      </vt:variant>
      <vt:variant>
        <vt:i4>1638455</vt:i4>
      </vt:variant>
      <vt:variant>
        <vt:i4>179</vt:i4>
      </vt:variant>
      <vt:variant>
        <vt:i4>0</vt:i4>
      </vt:variant>
      <vt:variant>
        <vt:i4>5</vt:i4>
      </vt:variant>
      <vt:variant>
        <vt:lpwstr/>
      </vt:variant>
      <vt:variant>
        <vt:lpwstr>_Toc376249620</vt:lpwstr>
      </vt:variant>
      <vt:variant>
        <vt:i4>1703991</vt:i4>
      </vt:variant>
      <vt:variant>
        <vt:i4>173</vt:i4>
      </vt:variant>
      <vt:variant>
        <vt:i4>0</vt:i4>
      </vt:variant>
      <vt:variant>
        <vt:i4>5</vt:i4>
      </vt:variant>
      <vt:variant>
        <vt:lpwstr/>
      </vt:variant>
      <vt:variant>
        <vt:lpwstr>_Toc376249619</vt:lpwstr>
      </vt:variant>
      <vt:variant>
        <vt:i4>1703991</vt:i4>
      </vt:variant>
      <vt:variant>
        <vt:i4>167</vt:i4>
      </vt:variant>
      <vt:variant>
        <vt:i4>0</vt:i4>
      </vt:variant>
      <vt:variant>
        <vt:i4>5</vt:i4>
      </vt:variant>
      <vt:variant>
        <vt:lpwstr/>
      </vt:variant>
      <vt:variant>
        <vt:lpwstr>_Toc376249618</vt:lpwstr>
      </vt:variant>
      <vt:variant>
        <vt:i4>1703991</vt:i4>
      </vt:variant>
      <vt:variant>
        <vt:i4>161</vt:i4>
      </vt:variant>
      <vt:variant>
        <vt:i4>0</vt:i4>
      </vt:variant>
      <vt:variant>
        <vt:i4>5</vt:i4>
      </vt:variant>
      <vt:variant>
        <vt:lpwstr/>
      </vt:variant>
      <vt:variant>
        <vt:lpwstr>_Toc376249617</vt:lpwstr>
      </vt:variant>
      <vt:variant>
        <vt:i4>1703991</vt:i4>
      </vt:variant>
      <vt:variant>
        <vt:i4>155</vt:i4>
      </vt:variant>
      <vt:variant>
        <vt:i4>0</vt:i4>
      </vt:variant>
      <vt:variant>
        <vt:i4>5</vt:i4>
      </vt:variant>
      <vt:variant>
        <vt:lpwstr/>
      </vt:variant>
      <vt:variant>
        <vt:lpwstr>_Toc376249616</vt:lpwstr>
      </vt:variant>
      <vt:variant>
        <vt:i4>1703991</vt:i4>
      </vt:variant>
      <vt:variant>
        <vt:i4>149</vt:i4>
      </vt:variant>
      <vt:variant>
        <vt:i4>0</vt:i4>
      </vt:variant>
      <vt:variant>
        <vt:i4>5</vt:i4>
      </vt:variant>
      <vt:variant>
        <vt:lpwstr/>
      </vt:variant>
      <vt:variant>
        <vt:lpwstr>_Toc376249615</vt:lpwstr>
      </vt:variant>
      <vt:variant>
        <vt:i4>1703991</vt:i4>
      </vt:variant>
      <vt:variant>
        <vt:i4>143</vt:i4>
      </vt:variant>
      <vt:variant>
        <vt:i4>0</vt:i4>
      </vt:variant>
      <vt:variant>
        <vt:i4>5</vt:i4>
      </vt:variant>
      <vt:variant>
        <vt:lpwstr/>
      </vt:variant>
      <vt:variant>
        <vt:lpwstr>_Toc376249614</vt:lpwstr>
      </vt:variant>
      <vt:variant>
        <vt:i4>1703991</vt:i4>
      </vt:variant>
      <vt:variant>
        <vt:i4>137</vt:i4>
      </vt:variant>
      <vt:variant>
        <vt:i4>0</vt:i4>
      </vt:variant>
      <vt:variant>
        <vt:i4>5</vt:i4>
      </vt:variant>
      <vt:variant>
        <vt:lpwstr/>
      </vt:variant>
      <vt:variant>
        <vt:lpwstr>_Toc376249613</vt:lpwstr>
      </vt:variant>
      <vt:variant>
        <vt:i4>1703991</vt:i4>
      </vt:variant>
      <vt:variant>
        <vt:i4>131</vt:i4>
      </vt:variant>
      <vt:variant>
        <vt:i4>0</vt:i4>
      </vt:variant>
      <vt:variant>
        <vt:i4>5</vt:i4>
      </vt:variant>
      <vt:variant>
        <vt:lpwstr/>
      </vt:variant>
      <vt:variant>
        <vt:lpwstr>_Toc376249612</vt:lpwstr>
      </vt:variant>
      <vt:variant>
        <vt:i4>1703991</vt:i4>
      </vt:variant>
      <vt:variant>
        <vt:i4>125</vt:i4>
      </vt:variant>
      <vt:variant>
        <vt:i4>0</vt:i4>
      </vt:variant>
      <vt:variant>
        <vt:i4>5</vt:i4>
      </vt:variant>
      <vt:variant>
        <vt:lpwstr/>
      </vt:variant>
      <vt:variant>
        <vt:lpwstr>_Toc376249611</vt:lpwstr>
      </vt:variant>
      <vt:variant>
        <vt:i4>1703991</vt:i4>
      </vt:variant>
      <vt:variant>
        <vt:i4>119</vt:i4>
      </vt:variant>
      <vt:variant>
        <vt:i4>0</vt:i4>
      </vt:variant>
      <vt:variant>
        <vt:i4>5</vt:i4>
      </vt:variant>
      <vt:variant>
        <vt:lpwstr/>
      </vt:variant>
      <vt:variant>
        <vt:lpwstr>_Toc376249610</vt:lpwstr>
      </vt:variant>
      <vt:variant>
        <vt:i4>1769527</vt:i4>
      </vt:variant>
      <vt:variant>
        <vt:i4>113</vt:i4>
      </vt:variant>
      <vt:variant>
        <vt:i4>0</vt:i4>
      </vt:variant>
      <vt:variant>
        <vt:i4>5</vt:i4>
      </vt:variant>
      <vt:variant>
        <vt:lpwstr/>
      </vt:variant>
      <vt:variant>
        <vt:lpwstr>_Toc376249609</vt:lpwstr>
      </vt:variant>
      <vt:variant>
        <vt:i4>1769527</vt:i4>
      </vt:variant>
      <vt:variant>
        <vt:i4>107</vt:i4>
      </vt:variant>
      <vt:variant>
        <vt:i4>0</vt:i4>
      </vt:variant>
      <vt:variant>
        <vt:i4>5</vt:i4>
      </vt:variant>
      <vt:variant>
        <vt:lpwstr/>
      </vt:variant>
      <vt:variant>
        <vt:lpwstr>_Toc376249608</vt:lpwstr>
      </vt:variant>
      <vt:variant>
        <vt:i4>1769527</vt:i4>
      </vt:variant>
      <vt:variant>
        <vt:i4>101</vt:i4>
      </vt:variant>
      <vt:variant>
        <vt:i4>0</vt:i4>
      </vt:variant>
      <vt:variant>
        <vt:i4>5</vt:i4>
      </vt:variant>
      <vt:variant>
        <vt:lpwstr/>
      </vt:variant>
      <vt:variant>
        <vt:lpwstr>_Toc376249607</vt:lpwstr>
      </vt:variant>
      <vt:variant>
        <vt:i4>1769527</vt:i4>
      </vt:variant>
      <vt:variant>
        <vt:i4>95</vt:i4>
      </vt:variant>
      <vt:variant>
        <vt:i4>0</vt:i4>
      </vt:variant>
      <vt:variant>
        <vt:i4>5</vt:i4>
      </vt:variant>
      <vt:variant>
        <vt:lpwstr/>
      </vt:variant>
      <vt:variant>
        <vt:lpwstr>_Toc376249606</vt:lpwstr>
      </vt:variant>
      <vt:variant>
        <vt:i4>1769527</vt:i4>
      </vt:variant>
      <vt:variant>
        <vt:i4>89</vt:i4>
      </vt:variant>
      <vt:variant>
        <vt:i4>0</vt:i4>
      </vt:variant>
      <vt:variant>
        <vt:i4>5</vt:i4>
      </vt:variant>
      <vt:variant>
        <vt:lpwstr/>
      </vt:variant>
      <vt:variant>
        <vt:lpwstr>_Toc376249605</vt:lpwstr>
      </vt:variant>
      <vt:variant>
        <vt:i4>1769527</vt:i4>
      </vt:variant>
      <vt:variant>
        <vt:i4>83</vt:i4>
      </vt:variant>
      <vt:variant>
        <vt:i4>0</vt:i4>
      </vt:variant>
      <vt:variant>
        <vt:i4>5</vt:i4>
      </vt:variant>
      <vt:variant>
        <vt:lpwstr/>
      </vt:variant>
      <vt:variant>
        <vt:lpwstr>_Toc376249604</vt:lpwstr>
      </vt:variant>
      <vt:variant>
        <vt:i4>1769527</vt:i4>
      </vt:variant>
      <vt:variant>
        <vt:i4>77</vt:i4>
      </vt:variant>
      <vt:variant>
        <vt:i4>0</vt:i4>
      </vt:variant>
      <vt:variant>
        <vt:i4>5</vt:i4>
      </vt:variant>
      <vt:variant>
        <vt:lpwstr/>
      </vt:variant>
      <vt:variant>
        <vt:lpwstr>_Toc376249603</vt:lpwstr>
      </vt:variant>
      <vt:variant>
        <vt:i4>1769527</vt:i4>
      </vt:variant>
      <vt:variant>
        <vt:i4>71</vt:i4>
      </vt:variant>
      <vt:variant>
        <vt:i4>0</vt:i4>
      </vt:variant>
      <vt:variant>
        <vt:i4>5</vt:i4>
      </vt:variant>
      <vt:variant>
        <vt:lpwstr/>
      </vt:variant>
      <vt:variant>
        <vt:lpwstr>_Toc376249602</vt:lpwstr>
      </vt:variant>
      <vt:variant>
        <vt:i4>1769527</vt:i4>
      </vt:variant>
      <vt:variant>
        <vt:i4>65</vt:i4>
      </vt:variant>
      <vt:variant>
        <vt:i4>0</vt:i4>
      </vt:variant>
      <vt:variant>
        <vt:i4>5</vt:i4>
      </vt:variant>
      <vt:variant>
        <vt:lpwstr/>
      </vt:variant>
      <vt:variant>
        <vt:lpwstr>_Toc376249601</vt:lpwstr>
      </vt:variant>
      <vt:variant>
        <vt:i4>1769527</vt:i4>
      </vt:variant>
      <vt:variant>
        <vt:i4>59</vt:i4>
      </vt:variant>
      <vt:variant>
        <vt:i4>0</vt:i4>
      </vt:variant>
      <vt:variant>
        <vt:i4>5</vt:i4>
      </vt:variant>
      <vt:variant>
        <vt:lpwstr/>
      </vt:variant>
      <vt:variant>
        <vt:lpwstr>_Toc376249600</vt:lpwstr>
      </vt:variant>
      <vt:variant>
        <vt:i4>1179700</vt:i4>
      </vt:variant>
      <vt:variant>
        <vt:i4>53</vt:i4>
      </vt:variant>
      <vt:variant>
        <vt:i4>0</vt:i4>
      </vt:variant>
      <vt:variant>
        <vt:i4>5</vt:i4>
      </vt:variant>
      <vt:variant>
        <vt:lpwstr/>
      </vt:variant>
      <vt:variant>
        <vt:lpwstr>_Toc376249599</vt:lpwstr>
      </vt:variant>
      <vt:variant>
        <vt:i4>1179700</vt:i4>
      </vt:variant>
      <vt:variant>
        <vt:i4>47</vt:i4>
      </vt:variant>
      <vt:variant>
        <vt:i4>0</vt:i4>
      </vt:variant>
      <vt:variant>
        <vt:i4>5</vt:i4>
      </vt:variant>
      <vt:variant>
        <vt:lpwstr/>
      </vt:variant>
      <vt:variant>
        <vt:lpwstr>_Toc376249598</vt:lpwstr>
      </vt:variant>
      <vt:variant>
        <vt:i4>1179700</vt:i4>
      </vt:variant>
      <vt:variant>
        <vt:i4>41</vt:i4>
      </vt:variant>
      <vt:variant>
        <vt:i4>0</vt:i4>
      </vt:variant>
      <vt:variant>
        <vt:i4>5</vt:i4>
      </vt:variant>
      <vt:variant>
        <vt:lpwstr/>
      </vt:variant>
      <vt:variant>
        <vt:lpwstr>_Toc376249597</vt:lpwstr>
      </vt:variant>
      <vt:variant>
        <vt:i4>1179700</vt:i4>
      </vt:variant>
      <vt:variant>
        <vt:i4>35</vt:i4>
      </vt:variant>
      <vt:variant>
        <vt:i4>0</vt:i4>
      </vt:variant>
      <vt:variant>
        <vt:i4>5</vt:i4>
      </vt:variant>
      <vt:variant>
        <vt:lpwstr/>
      </vt:variant>
      <vt:variant>
        <vt:lpwstr>_Toc376249596</vt:lpwstr>
      </vt:variant>
      <vt:variant>
        <vt:i4>1179700</vt:i4>
      </vt:variant>
      <vt:variant>
        <vt:i4>29</vt:i4>
      </vt:variant>
      <vt:variant>
        <vt:i4>0</vt:i4>
      </vt:variant>
      <vt:variant>
        <vt:i4>5</vt:i4>
      </vt:variant>
      <vt:variant>
        <vt:lpwstr/>
      </vt:variant>
      <vt:variant>
        <vt:lpwstr>_Toc376249595</vt:lpwstr>
      </vt:variant>
      <vt:variant>
        <vt:i4>1179700</vt:i4>
      </vt:variant>
      <vt:variant>
        <vt:i4>23</vt:i4>
      </vt:variant>
      <vt:variant>
        <vt:i4>0</vt:i4>
      </vt:variant>
      <vt:variant>
        <vt:i4>5</vt:i4>
      </vt:variant>
      <vt:variant>
        <vt:lpwstr/>
      </vt:variant>
      <vt:variant>
        <vt:lpwstr>_Toc376249594</vt:lpwstr>
      </vt:variant>
      <vt:variant>
        <vt:i4>1179700</vt:i4>
      </vt:variant>
      <vt:variant>
        <vt:i4>17</vt:i4>
      </vt:variant>
      <vt:variant>
        <vt:i4>0</vt:i4>
      </vt:variant>
      <vt:variant>
        <vt:i4>5</vt:i4>
      </vt:variant>
      <vt:variant>
        <vt:lpwstr/>
      </vt:variant>
      <vt:variant>
        <vt:lpwstr>_Toc376249593</vt:lpwstr>
      </vt:variant>
      <vt:variant>
        <vt:i4>1179700</vt:i4>
      </vt:variant>
      <vt:variant>
        <vt:i4>11</vt:i4>
      </vt:variant>
      <vt:variant>
        <vt:i4>0</vt:i4>
      </vt:variant>
      <vt:variant>
        <vt:i4>5</vt:i4>
      </vt:variant>
      <vt:variant>
        <vt:lpwstr/>
      </vt:variant>
      <vt:variant>
        <vt:lpwstr>_Toc376249592</vt:lpwstr>
      </vt:variant>
      <vt:variant>
        <vt:i4>1179700</vt:i4>
      </vt:variant>
      <vt:variant>
        <vt:i4>5</vt:i4>
      </vt:variant>
      <vt:variant>
        <vt:i4>0</vt:i4>
      </vt:variant>
      <vt:variant>
        <vt:i4>5</vt:i4>
      </vt:variant>
      <vt:variant>
        <vt:lpwstr/>
      </vt:variant>
      <vt:variant>
        <vt:lpwstr>_Toc376249591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项目名称 }</dc:title>
  <dc:subject/>
  <dc:creator>lzz</dc:creator>
  <cp:keywords/>
  <dc:description/>
  <cp:lastModifiedBy>微软用户</cp:lastModifiedBy>
  <cp:revision>158</cp:revision>
  <cp:lastPrinted>2001-08-09T04:38:00Z</cp:lastPrinted>
  <dcterms:created xsi:type="dcterms:W3CDTF">2014-03-21T00:52:00Z</dcterms:created>
  <dcterms:modified xsi:type="dcterms:W3CDTF">2014-07-21T09:41:00Z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2052-6.6.0.2434</vt:lpwstr>
  </property>
</Properties>
</file>